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3E6310" w14:textId="77777777" w:rsidR="00551168" w:rsidRDefault="00551168">
      <w:pPr>
        <w:pStyle w:val="BodyText"/>
        <w:rPr>
          <w:sz w:val="20"/>
        </w:rPr>
      </w:pPr>
    </w:p>
    <w:p w14:paraId="316B4125" w14:textId="77777777" w:rsidR="00551168" w:rsidRDefault="00551168">
      <w:pPr>
        <w:pStyle w:val="BodyText"/>
        <w:rPr>
          <w:sz w:val="20"/>
        </w:rPr>
      </w:pPr>
    </w:p>
    <w:p w14:paraId="7AAEE43B" w14:textId="77777777" w:rsidR="00551168" w:rsidRDefault="00551168">
      <w:pPr>
        <w:pStyle w:val="BodyText"/>
        <w:rPr>
          <w:sz w:val="20"/>
        </w:rPr>
      </w:pPr>
    </w:p>
    <w:p w14:paraId="2276A9B1" w14:textId="77777777" w:rsidR="00551168" w:rsidRDefault="00647E4E">
      <w:pPr>
        <w:spacing w:before="145" w:line="316" w:lineRule="auto"/>
        <w:ind w:left="4046" w:right="1694" w:hanging="3117"/>
        <w:rPr>
          <w:b/>
          <w:sz w:val="49"/>
        </w:rPr>
      </w:pPr>
      <w:r>
        <w:rPr>
          <w:b/>
          <w:w w:val="115"/>
          <w:sz w:val="49"/>
        </w:rPr>
        <w:t>Workplace Assistant Augmented Reality</w:t>
      </w:r>
    </w:p>
    <w:p w14:paraId="3D58A153" w14:textId="77777777" w:rsidR="00551168" w:rsidRDefault="00647E4E">
      <w:pPr>
        <w:spacing w:before="255" w:line="600" w:lineRule="auto"/>
        <w:ind w:left="2512" w:right="3639" w:firstLine="1180"/>
        <w:rPr>
          <w:sz w:val="28"/>
        </w:rPr>
      </w:pPr>
      <w:r>
        <w:rPr>
          <w:b/>
          <w:w w:val="115"/>
          <w:sz w:val="28"/>
        </w:rPr>
        <w:t xml:space="preserve">Gabriel Camilleri Supervisor(s): </w:t>
      </w:r>
      <w:r>
        <w:rPr>
          <w:w w:val="115"/>
          <w:sz w:val="28"/>
        </w:rPr>
        <w:t xml:space="preserve">Dr. </w:t>
      </w:r>
      <w:r>
        <w:rPr>
          <w:spacing w:val="-4"/>
          <w:w w:val="115"/>
          <w:sz w:val="28"/>
        </w:rPr>
        <w:t xml:space="preserve">Vanessa </w:t>
      </w:r>
      <w:r>
        <w:rPr>
          <w:w w:val="115"/>
          <w:sz w:val="28"/>
        </w:rPr>
        <w:t>Camilleri</w:t>
      </w:r>
    </w:p>
    <w:p w14:paraId="0C31C592" w14:textId="77777777" w:rsidR="00551168" w:rsidRDefault="00551168">
      <w:pPr>
        <w:pStyle w:val="BodyText"/>
        <w:rPr>
          <w:sz w:val="20"/>
        </w:rPr>
      </w:pPr>
    </w:p>
    <w:p w14:paraId="6C753266" w14:textId="77777777" w:rsidR="00551168" w:rsidRDefault="00551168">
      <w:pPr>
        <w:pStyle w:val="BodyText"/>
        <w:rPr>
          <w:sz w:val="20"/>
        </w:rPr>
      </w:pPr>
    </w:p>
    <w:p w14:paraId="671B7461" w14:textId="77777777" w:rsidR="00551168" w:rsidRDefault="00551168">
      <w:pPr>
        <w:pStyle w:val="BodyText"/>
        <w:rPr>
          <w:sz w:val="20"/>
        </w:rPr>
      </w:pPr>
    </w:p>
    <w:p w14:paraId="234C9ADC" w14:textId="77777777" w:rsidR="00551168" w:rsidRDefault="00551168">
      <w:pPr>
        <w:pStyle w:val="BodyText"/>
        <w:rPr>
          <w:sz w:val="20"/>
        </w:rPr>
      </w:pPr>
    </w:p>
    <w:p w14:paraId="4CDDB9CC" w14:textId="77777777" w:rsidR="00551168" w:rsidRDefault="00551168">
      <w:pPr>
        <w:pStyle w:val="BodyText"/>
        <w:rPr>
          <w:sz w:val="20"/>
        </w:rPr>
      </w:pPr>
    </w:p>
    <w:p w14:paraId="712D92B6" w14:textId="77777777" w:rsidR="00551168" w:rsidRDefault="00551168">
      <w:pPr>
        <w:pStyle w:val="BodyText"/>
        <w:rPr>
          <w:sz w:val="20"/>
        </w:rPr>
      </w:pPr>
    </w:p>
    <w:p w14:paraId="7C623485" w14:textId="77777777" w:rsidR="00551168" w:rsidRDefault="00647E4E">
      <w:pPr>
        <w:pStyle w:val="BodyText"/>
        <w:spacing w:before="8"/>
        <w:rPr>
          <w:sz w:val="18"/>
        </w:rPr>
      </w:pPr>
      <w:r>
        <w:rPr>
          <w:noProof/>
          <w:lang w:val="en-GB" w:eastAsia="en-GB"/>
        </w:rPr>
        <w:drawing>
          <wp:anchor distT="0" distB="0" distL="0" distR="0" simplePos="0" relativeHeight="251658240" behindDoc="0" locked="0" layoutInCell="1" allowOverlap="1" wp14:anchorId="03FC20F0" wp14:editId="7A8856A6">
            <wp:simplePos x="0" y="0"/>
            <wp:positionH relativeFrom="page">
              <wp:posOffset>3272142</wp:posOffset>
            </wp:positionH>
            <wp:positionV relativeFrom="paragraph">
              <wp:posOffset>161505</wp:posOffset>
            </wp:positionV>
            <wp:extent cx="1161859" cy="1273968"/>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161859" cy="1273968"/>
                    </a:xfrm>
                    <a:prstGeom prst="rect">
                      <a:avLst/>
                    </a:prstGeom>
                  </pic:spPr>
                </pic:pic>
              </a:graphicData>
            </a:graphic>
          </wp:anchor>
        </w:drawing>
      </w:r>
    </w:p>
    <w:p w14:paraId="5E85BB70" w14:textId="77777777" w:rsidR="00551168" w:rsidRDefault="00551168">
      <w:pPr>
        <w:pStyle w:val="BodyText"/>
        <w:rPr>
          <w:sz w:val="20"/>
        </w:rPr>
      </w:pPr>
    </w:p>
    <w:p w14:paraId="4B74B1E5" w14:textId="77777777" w:rsidR="00551168" w:rsidRDefault="00551168">
      <w:pPr>
        <w:pStyle w:val="BodyText"/>
        <w:rPr>
          <w:sz w:val="20"/>
        </w:rPr>
      </w:pPr>
    </w:p>
    <w:p w14:paraId="56D981D8" w14:textId="77777777" w:rsidR="00551168" w:rsidRDefault="00647E4E">
      <w:pPr>
        <w:spacing w:before="192" w:line="386" w:lineRule="auto"/>
        <w:ind w:left="3534" w:right="4732" w:firstLine="1"/>
        <w:jc w:val="center"/>
        <w:rPr>
          <w:b/>
          <w:sz w:val="28"/>
        </w:rPr>
      </w:pPr>
      <w:r>
        <w:rPr>
          <w:b/>
          <w:w w:val="115"/>
          <w:sz w:val="28"/>
        </w:rPr>
        <w:t>Faculty of ICT University of Malta</w:t>
      </w:r>
    </w:p>
    <w:p w14:paraId="71572BA2" w14:textId="77777777" w:rsidR="00551168" w:rsidRDefault="00647E4E">
      <w:pPr>
        <w:spacing w:before="199"/>
        <w:ind w:left="618" w:right="1894"/>
        <w:jc w:val="center"/>
        <w:rPr>
          <w:sz w:val="28"/>
        </w:rPr>
      </w:pPr>
      <w:r>
        <w:rPr>
          <w:w w:val="105"/>
          <w:sz w:val="28"/>
        </w:rPr>
        <w:t>May 2020</w:t>
      </w:r>
    </w:p>
    <w:p w14:paraId="3831E2D5" w14:textId="77777777" w:rsidR="00551168" w:rsidRDefault="00551168">
      <w:pPr>
        <w:pStyle w:val="BodyText"/>
        <w:rPr>
          <w:sz w:val="28"/>
        </w:rPr>
      </w:pPr>
    </w:p>
    <w:p w14:paraId="6CD7DE51" w14:textId="77777777" w:rsidR="00551168" w:rsidRDefault="00551168">
      <w:pPr>
        <w:pStyle w:val="BodyText"/>
        <w:rPr>
          <w:sz w:val="28"/>
        </w:rPr>
      </w:pPr>
    </w:p>
    <w:p w14:paraId="3078BA92" w14:textId="77777777" w:rsidR="00551168" w:rsidRDefault="00551168">
      <w:pPr>
        <w:pStyle w:val="BodyText"/>
        <w:rPr>
          <w:sz w:val="28"/>
        </w:rPr>
      </w:pPr>
    </w:p>
    <w:p w14:paraId="229A314E" w14:textId="77777777" w:rsidR="00551168" w:rsidRDefault="00551168">
      <w:pPr>
        <w:pStyle w:val="BodyText"/>
        <w:rPr>
          <w:sz w:val="28"/>
        </w:rPr>
      </w:pPr>
    </w:p>
    <w:p w14:paraId="10625501" w14:textId="77777777" w:rsidR="00551168" w:rsidRDefault="00551168">
      <w:pPr>
        <w:pStyle w:val="BodyText"/>
        <w:rPr>
          <w:sz w:val="28"/>
        </w:rPr>
      </w:pPr>
    </w:p>
    <w:p w14:paraId="2763CEC6" w14:textId="77777777" w:rsidR="00551168" w:rsidRDefault="00551168">
      <w:pPr>
        <w:pStyle w:val="BodyText"/>
        <w:rPr>
          <w:sz w:val="28"/>
        </w:rPr>
      </w:pPr>
    </w:p>
    <w:p w14:paraId="3B003961" w14:textId="77777777" w:rsidR="00551168" w:rsidRDefault="00551168">
      <w:pPr>
        <w:pStyle w:val="BodyText"/>
        <w:rPr>
          <w:sz w:val="28"/>
        </w:rPr>
      </w:pPr>
    </w:p>
    <w:p w14:paraId="12A6019A" w14:textId="77777777" w:rsidR="00551168" w:rsidRDefault="00647E4E">
      <w:pPr>
        <w:spacing w:before="170" w:line="312" w:lineRule="auto"/>
        <w:ind w:left="694" w:right="1892"/>
        <w:jc w:val="center"/>
        <w:rPr>
          <w:i/>
          <w:sz w:val="24"/>
        </w:rPr>
      </w:pPr>
      <w:r>
        <w:rPr>
          <w:i/>
          <w:w w:val="105"/>
          <w:sz w:val="24"/>
        </w:rPr>
        <w:t>Submitted in partial fulfillment of the requirements for the degree of B.Sc. ICT in Artificial Intelligence (Hons.)</w:t>
      </w:r>
    </w:p>
    <w:p w14:paraId="05982FBD" w14:textId="77777777" w:rsidR="00551168" w:rsidRDefault="00551168">
      <w:pPr>
        <w:spacing w:line="312" w:lineRule="auto"/>
        <w:jc w:val="center"/>
        <w:rPr>
          <w:sz w:val="24"/>
        </w:rPr>
        <w:sectPr w:rsidR="00551168">
          <w:type w:val="continuous"/>
          <w:pgSz w:w="12240" w:h="15840"/>
          <w:pgMar w:top="1500" w:right="0" w:bottom="280" w:left="1200" w:header="720" w:footer="720" w:gutter="0"/>
          <w:cols w:space="720"/>
        </w:sectPr>
      </w:pPr>
    </w:p>
    <w:p w14:paraId="3A6C2161" w14:textId="77777777" w:rsidR="00551168" w:rsidRDefault="00551168">
      <w:pPr>
        <w:pStyle w:val="BodyText"/>
        <w:spacing w:before="7"/>
        <w:rPr>
          <w:i/>
          <w:sz w:val="25"/>
        </w:rPr>
      </w:pPr>
    </w:p>
    <w:p w14:paraId="61495729" w14:textId="77777777" w:rsidR="00551168" w:rsidRDefault="00647E4E">
      <w:pPr>
        <w:pStyle w:val="BodyText"/>
        <w:ind w:left="112"/>
        <w:rPr>
          <w:sz w:val="20"/>
        </w:rPr>
      </w:pPr>
      <w:r>
        <w:rPr>
          <w:noProof/>
          <w:sz w:val="20"/>
          <w:lang w:val="en-GB" w:eastAsia="en-GB"/>
        </w:rPr>
        <w:drawing>
          <wp:inline distT="0" distB="0" distL="0" distR="0" wp14:anchorId="5B7118BC" wp14:editId="1CCEDD02">
            <wp:extent cx="1838537" cy="65532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838537" cy="655320"/>
                    </a:xfrm>
                    <a:prstGeom prst="rect">
                      <a:avLst/>
                    </a:prstGeom>
                  </pic:spPr>
                </pic:pic>
              </a:graphicData>
            </a:graphic>
          </wp:inline>
        </w:drawing>
      </w:r>
    </w:p>
    <w:p w14:paraId="55A1A054" w14:textId="77777777" w:rsidR="00551168" w:rsidRDefault="00551168">
      <w:pPr>
        <w:pStyle w:val="BodyText"/>
        <w:rPr>
          <w:i/>
          <w:sz w:val="20"/>
        </w:rPr>
      </w:pPr>
    </w:p>
    <w:p w14:paraId="34908797" w14:textId="77777777" w:rsidR="00551168" w:rsidRDefault="00551168">
      <w:pPr>
        <w:pStyle w:val="BodyText"/>
        <w:rPr>
          <w:i/>
          <w:sz w:val="20"/>
        </w:rPr>
      </w:pPr>
    </w:p>
    <w:p w14:paraId="27AE73DD" w14:textId="77777777" w:rsidR="00551168" w:rsidRDefault="00551168">
      <w:pPr>
        <w:pStyle w:val="BodyText"/>
        <w:rPr>
          <w:i/>
          <w:sz w:val="20"/>
        </w:rPr>
      </w:pPr>
    </w:p>
    <w:p w14:paraId="6A9FAE1D" w14:textId="77777777" w:rsidR="00551168" w:rsidRDefault="00551168">
      <w:pPr>
        <w:pStyle w:val="BodyText"/>
        <w:spacing w:before="9"/>
        <w:rPr>
          <w:i/>
          <w:sz w:val="29"/>
        </w:rPr>
      </w:pPr>
    </w:p>
    <w:p w14:paraId="0AE77DA8" w14:textId="77777777" w:rsidR="00551168" w:rsidRDefault="00647E4E">
      <w:pPr>
        <w:tabs>
          <w:tab w:val="left" w:pos="7092"/>
        </w:tabs>
        <w:spacing w:before="56"/>
        <w:ind w:left="274"/>
        <w:rPr>
          <w:rFonts w:ascii="Arial"/>
          <w:b/>
          <w:sz w:val="25"/>
        </w:rPr>
      </w:pPr>
      <w:r>
        <w:rPr>
          <w:rFonts w:ascii="Arial"/>
          <w:b/>
          <w:w w:val="95"/>
          <w:sz w:val="25"/>
        </w:rPr>
        <w:t>FACULTY/INSTITUTE/CENTRE/SCHOOL</w:t>
      </w:r>
      <w:r>
        <w:rPr>
          <w:rFonts w:ascii="Arial"/>
          <w:b/>
          <w:w w:val="82"/>
          <w:sz w:val="25"/>
          <w:u w:val="thick"/>
        </w:rPr>
        <w:t xml:space="preserve"> </w:t>
      </w:r>
      <w:r>
        <w:rPr>
          <w:rFonts w:ascii="Arial"/>
          <w:b/>
          <w:sz w:val="25"/>
          <w:u w:val="thick"/>
        </w:rPr>
        <w:tab/>
      </w:r>
    </w:p>
    <w:p w14:paraId="6DCC57D1" w14:textId="77777777" w:rsidR="00551168" w:rsidRDefault="00551168">
      <w:pPr>
        <w:pStyle w:val="BodyText"/>
        <w:spacing w:before="8"/>
        <w:rPr>
          <w:rFonts w:ascii="Arial"/>
          <w:b/>
          <w:sz w:val="23"/>
        </w:rPr>
      </w:pPr>
    </w:p>
    <w:p w14:paraId="5351D932" w14:textId="77777777" w:rsidR="00551168" w:rsidRDefault="00647E4E">
      <w:pPr>
        <w:spacing w:before="55"/>
        <w:ind w:left="274"/>
        <w:rPr>
          <w:rFonts w:ascii="Arial"/>
          <w:b/>
          <w:sz w:val="25"/>
        </w:rPr>
      </w:pPr>
      <w:r>
        <w:rPr>
          <w:rFonts w:ascii="Arial"/>
          <w:b/>
          <w:w w:val="90"/>
          <w:sz w:val="25"/>
        </w:rPr>
        <w:t>DECLARATIONS BY UNDERGRADUATE STUDENTS</w:t>
      </w:r>
    </w:p>
    <w:p w14:paraId="06063F24" w14:textId="77777777" w:rsidR="00551168" w:rsidRDefault="00551168">
      <w:pPr>
        <w:pStyle w:val="BodyText"/>
        <w:rPr>
          <w:rFonts w:ascii="Arial"/>
          <w:b/>
        </w:rPr>
      </w:pPr>
    </w:p>
    <w:p w14:paraId="38B0F1BD" w14:textId="77777777" w:rsidR="00551168" w:rsidRDefault="00647E4E">
      <w:pPr>
        <w:tabs>
          <w:tab w:val="left" w:pos="4833"/>
        </w:tabs>
        <w:spacing w:before="1"/>
        <w:ind w:left="274"/>
        <w:rPr>
          <w:sz w:val="20"/>
        </w:rPr>
      </w:pPr>
      <w:r>
        <w:rPr>
          <w:rFonts w:ascii="Arial" w:hAnsi="Arial"/>
          <w:w w:val="90"/>
          <w:sz w:val="20"/>
        </w:rPr>
        <w:t>Student’s I.D.</w:t>
      </w:r>
      <w:r>
        <w:rPr>
          <w:rFonts w:ascii="Arial" w:hAnsi="Arial"/>
          <w:spacing w:val="-7"/>
          <w:w w:val="90"/>
          <w:sz w:val="20"/>
        </w:rPr>
        <w:t xml:space="preserve"> </w:t>
      </w:r>
      <w:r>
        <w:rPr>
          <w:rFonts w:ascii="Arial" w:hAnsi="Arial"/>
          <w:w w:val="90"/>
          <w:sz w:val="20"/>
        </w:rPr>
        <w:t>/Code</w:t>
      </w:r>
      <w:r>
        <w:rPr>
          <w:rFonts w:ascii="Arial" w:hAnsi="Arial"/>
          <w:spacing w:val="-12"/>
          <w:sz w:val="20"/>
        </w:rPr>
        <w:t xml:space="preserve"> </w:t>
      </w:r>
      <w:r>
        <w:rPr>
          <w:w w:val="99"/>
          <w:sz w:val="20"/>
          <w:u w:val="single"/>
        </w:rPr>
        <w:t xml:space="preserve"> </w:t>
      </w:r>
      <w:r>
        <w:rPr>
          <w:sz w:val="20"/>
          <w:u w:val="single"/>
        </w:rPr>
        <w:tab/>
      </w:r>
    </w:p>
    <w:p w14:paraId="7736B932" w14:textId="77777777" w:rsidR="00551168" w:rsidRDefault="00551168">
      <w:pPr>
        <w:pStyle w:val="BodyText"/>
        <w:spacing w:before="3"/>
        <w:rPr>
          <w:sz w:val="14"/>
        </w:rPr>
      </w:pPr>
    </w:p>
    <w:p w14:paraId="096BB5B1" w14:textId="77777777" w:rsidR="00551168" w:rsidRDefault="00647E4E">
      <w:pPr>
        <w:tabs>
          <w:tab w:val="left" w:pos="7425"/>
        </w:tabs>
        <w:spacing w:before="89"/>
        <w:ind w:left="274"/>
        <w:rPr>
          <w:sz w:val="20"/>
        </w:rPr>
      </w:pPr>
      <w:r>
        <w:rPr>
          <w:rFonts w:ascii="Arial" w:hAnsi="Arial"/>
          <w:w w:val="90"/>
          <w:sz w:val="20"/>
        </w:rPr>
        <w:t>Student’s Name &amp;</w:t>
      </w:r>
      <w:r>
        <w:rPr>
          <w:rFonts w:ascii="Arial" w:hAnsi="Arial"/>
          <w:spacing w:val="-9"/>
          <w:w w:val="90"/>
          <w:sz w:val="20"/>
        </w:rPr>
        <w:t xml:space="preserve"> </w:t>
      </w:r>
      <w:r>
        <w:rPr>
          <w:rFonts w:ascii="Arial" w:hAnsi="Arial"/>
          <w:w w:val="90"/>
          <w:sz w:val="20"/>
        </w:rPr>
        <w:t>Surname</w:t>
      </w:r>
      <w:r>
        <w:rPr>
          <w:rFonts w:ascii="Arial" w:hAnsi="Arial"/>
          <w:spacing w:val="-10"/>
          <w:sz w:val="20"/>
        </w:rPr>
        <w:t xml:space="preserve"> </w:t>
      </w:r>
      <w:r>
        <w:rPr>
          <w:w w:val="99"/>
          <w:sz w:val="20"/>
          <w:u w:val="single"/>
        </w:rPr>
        <w:t xml:space="preserve"> </w:t>
      </w:r>
      <w:r>
        <w:rPr>
          <w:sz w:val="20"/>
          <w:u w:val="single"/>
        </w:rPr>
        <w:tab/>
      </w:r>
    </w:p>
    <w:p w14:paraId="04260AF7" w14:textId="77777777" w:rsidR="00551168" w:rsidRDefault="00551168">
      <w:pPr>
        <w:pStyle w:val="BodyText"/>
        <w:spacing w:before="9"/>
        <w:rPr>
          <w:sz w:val="16"/>
        </w:rPr>
      </w:pPr>
    </w:p>
    <w:p w14:paraId="427F5A08" w14:textId="77777777" w:rsidR="00551168" w:rsidRDefault="00647E4E">
      <w:pPr>
        <w:tabs>
          <w:tab w:val="left" w:pos="7324"/>
        </w:tabs>
        <w:spacing w:before="61"/>
        <w:ind w:left="274"/>
        <w:rPr>
          <w:rFonts w:ascii="Arial"/>
          <w:sz w:val="20"/>
        </w:rPr>
      </w:pPr>
      <w:r>
        <w:rPr>
          <w:rFonts w:ascii="Arial"/>
          <w:w w:val="95"/>
          <w:sz w:val="20"/>
        </w:rPr>
        <w:t>Course</w:t>
      </w:r>
      <w:r>
        <w:rPr>
          <w:rFonts w:ascii="Arial"/>
          <w:spacing w:val="-12"/>
          <w:sz w:val="20"/>
        </w:rPr>
        <w:t xml:space="preserve"> </w:t>
      </w:r>
      <w:r>
        <w:rPr>
          <w:rFonts w:ascii="Arial"/>
          <w:w w:val="80"/>
          <w:sz w:val="20"/>
          <w:u w:val="single"/>
        </w:rPr>
        <w:t xml:space="preserve"> </w:t>
      </w:r>
      <w:r>
        <w:rPr>
          <w:rFonts w:ascii="Arial"/>
          <w:sz w:val="20"/>
          <w:u w:val="single"/>
        </w:rPr>
        <w:tab/>
      </w:r>
    </w:p>
    <w:p w14:paraId="2AADB681" w14:textId="77777777" w:rsidR="00551168" w:rsidRDefault="00551168">
      <w:pPr>
        <w:pStyle w:val="BodyText"/>
        <w:spacing w:before="9"/>
        <w:rPr>
          <w:rFonts w:ascii="Arial"/>
          <w:sz w:val="16"/>
        </w:rPr>
      </w:pPr>
    </w:p>
    <w:p w14:paraId="653F4548" w14:textId="77777777" w:rsidR="00551168" w:rsidRDefault="00647E4E">
      <w:pPr>
        <w:spacing w:before="61"/>
        <w:ind w:left="274"/>
        <w:rPr>
          <w:rFonts w:ascii="Arial"/>
          <w:sz w:val="20"/>
        </w:rPr>
      </w:pPr>
      <w:r>
        <w:rPr>
          <w:rFonts w:ascii="Arial"/>
          <w:sz w:val="20"/>
        </w:rPr>
        <w:t>Title of Long Essay/Dissertation</w:t>
      </w:r>
    </w:p>
    <w:p w14:paraId="4751D3DE" w14:textId="6AFA2518" w:rsidR="00551168" w:rsidRDefault="00FE2D12">
      <w:pPr>
        <w:pStyle w:val="BodyText"/>
        <w:spacing w:before="8"/>
        <w:rPr>
          <w:rFonts w:ascii="Arial"/>
          <w:sz w:val="15"/>
        </w:rPr>
      </w:pPr>
      <w:r>
        <w:rPr>
          <w:noProof/>
          <w:lang w:val="en-GB" w:eastAsia="en-GB"/>
        </w:rPr>
        <mc:AlternateContent>
          <mc:Choice Requires="wps">
            <w:drawing>
              <wp:anchor distT="0" distB="0" distL="0" distR="0" simplePos="0" relativeHeight="251659264" behindDoc="1" locked="0" layoutInCell="1" allowOverlap="1" wp14:anchorId="4701611B" wp14:editId="45C9D4EB">
                <wp:simplePos x="0" y="0"/>
                <wp:positionH relativeFrom="page">
                  <wp:posOffset>935990</wp:posOffset>
                </wp:positionH>
                <wp:positionV relativeFrom="paragraph">
                  <wp:posOffset>143510</wp:posOffset>
                </wp:positionV>
                <wp:extent cx="4505325" cy="1270"/>
                <wp:effectExtent l="0" t="0" r="0" b="0"/>
                <wp:wrapTopAndBottom/>
                <wp:docPr id="112" name="Freeform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05325" cy="1270"/>
                        </a:xfrm>
                        <a:custGeom>
                          <a:avLst/>
                          <a:gdLst>
                            <a:gd name="T0" fmla="+- 0 1475 1475"/>
                            <a:gd name="T1" fmla="*/ T0 w 7095"/>
                            <a:gd name="T2" fmla="+- 0 8570 1475"/>
                            <a:gd name="T3" fmla="*/ T2 w 7095"/>
                          </a:gdLst>
                          <a:ahLst/>
                          <a:cxnLst>
                            <a:cxn ang="0">
                              <a:pos x="T1" y="0"/>
                            </a:cxn>
                            <a:cxn ang="0">
                              <a:pos x="T3" y="0"/>
                            </a:cxn>
                          </a:cxnLst>
                          <a:rect l="0" t="0" r="r" b="b"/>
                          <a:pathLst>
                            <a:path w="7095">
                              <a:moveTo>
                                <a:pt x="0" y="0"/>
                              </a:moveTo>
                              <a:lnTo>
                                <a:pt x="7095" y="0"/>
                              </a:lnTo>
                            </a:path>
                          </a:pathLst>
                        </a:custGeom>
                        <a:noFill/>
                        <a:ln w="81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A2891A" id="Freeform 55" o:spid="_x0000_s1026" style="position:absolute;margin-left:73.7pt;margin-top:11.3pt;width:354.75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095,12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" path="m0,0l7095,0e" filled="f" strokeweight="8194emu">
                <v:path arrowok="t" o:connecttype="custom" o:connectlocs="0,0;4505325,0" o:connectangles="0,0"/>
                <w10:wrap type="topAndBottom" anchorx="page"/>
              </v:shape>
            </w:pict>
          </mc:Fallback>
        </mc:AlternateContent>
      </w:r>
    </w:p>
    <w:p w14:paraId="2939B707" w14:textId="77777777" w:rsidR="00551168" w:rsidRDefault="00551168">
      <w:pPr>
        <w:pStyle w:val="BodyText"/>
        <w:rPr>
          <w:rFonts w:ascii="Arial"/>
          <w:sz w:val="20"/>
        </w:rPr>
      </w:pPr>
    </w:p>
    <w:p w14:paraId="262F570B" w14:textId="68E77B2C" w:rsidR="00551168" w:rsidRDefault="00FE2D12">
      <w:pPr>
        <w:pStyle w:val="BodyText"/>
        <w:spacing w:before="10"/>
        <w:rPr>
          <w:rFonts w:ascii="Arial"/>
          <w:sz w:val="14"/>
        </w:rPr>
      </w:pPr>
      <w:r>
        <w:rPr>
          <w:noProof/>
          <w:lang w:val="en-GB" w:eastAsia="en-GB"/>
        </w:rPr>
        <mc:AlternateContent>
          <mc:Choice Requires="wpg">
            <w:drawing>
              <wp:anchor distT="0" distB="0" distL="0" distR="0" simplePos="0" relativeHeight="251660288" behindDoc="1" locked="0" layoutInCell="1" allowOverlap="1" wp14:anchorId="1AF7184F" wp14:editId="5AAAE386">
                <wp:simplePos x="0" y="0"/>
                <wp:positionH relativeFrom="page">
                  <wp:posOffset>935990</wp:posOffset>
                </wp:positionH>
                <wp:positionV relativeFrom="paragraph">
                  <wp:posOffset>133985</wp:posOffset>
                </wp:positionV>
                <wp:extent cx="4506595" cy="8255"/>
                <wp:effectExtent l="0" t="0" r="0" b="0"/>
                <wp:wrapTopAndBottom/>
                <wp:docPr id="106"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6595" cy="8255"/>
                          <a:chOff x="1475" y="211"/>
                          <a:chExt cx="7097" cy="13"/>
                        </a:xfrm>
                      </wpg:grpSpPr>
                      <wps:wsp>
                        <wps:cNvPr id="108" name="Line 54"/>
                        <wps:cNvCnPr>
                          <a:cxnSpLocks noChangeShapeType="1"/>
                        </wps:cNvCnPr>
                        <wps:spPr bwMode="auto">
                          <a:xfrm>
                            <a:off x="1475" y="218"/>
                            <a:ext cx="2365" cy="0"/>
                          </a:xfrm>
                          <a:prstGeom prst="line">
                            <a:avLst/>
                          </a:prstGeom>
                          <a:noFill/>
                          <a:ln w="819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0" name="Line 53"/>
                        <wps:cNvCnPr>
                          <a:cxnSpLocks noChangeShapeType="1"/>
                        </wps:cNvCnPr>
                        <wps:spPr bwMode="auto">
                          <a:xfrm>
                            <a:off x="3843" y="218"/>
                            <a:ext cx="4729" cy="0"/>
                          </a:xfrm>
                          <a:prstGeom prst="line">
                            <a:avLst/>
                          </a:prstGeom>
                          <a:noFill/>
                          <a:ln w="819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8D6B8B" id="Group 52" o:spid="_x0000_s1026" style="position:absolute;margin-left:73.7pt;margin-top:10.55pt;width:354.85pt;height:.65pt;z-index:-251656192;mso-wrap-distance-left:0;mso-wrap-distance-right:0;mso-position-horizontal-relative:page" coordorigin="1475,211" coordsize="7097,1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">
                <v:line id="Line 54" o:spid="_x0000_s1027" style="position:absolute;visibility:visible;mso-wrap-style:square" from="1475,218" to="3840,21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W+UHMQAAADcAAAADwAAAGRycy9kb3ducmV2LnhtbESPQWvCQBCF7wX/wzKCt7qxiGjqKkUQ&#10;erAU0+Y+7k6T0OxsyK4m/fedg+BthvfmvW+2+9G36kZ9bAIbWMwzUMQ2uIYrA99fx+c1qJiQHbaB&#10;ycAfRdjvJk9bzF0Y+Ey3IlVKQjjmaKBOqcu1jrYmj3EeOmLRfkLvMcnaV9r1OEi4b/VLlq20x4al&#10;ocaODjXZ3+LqDSytXZ82eLkWZWkPnx+hXA5jacxsOr69gko0pof5fv3uBD8TWnlGJtC7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b5QcxAAAANwAAAAPAAAAAAAAAAAA&#10;AAAAAKECAABkcnMvZG93bnJldi54bWxQSwUGAAAAAAQABAD5AAAAkgMAAAAA&#10;" strokeweight="8194emu"/>
                <v:line id="Line 53" o:spid="_x0000_s1028" style="position:absolute;visibility:visible;mso-wrap-style:square" from="3843,218" to="8572,21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sAOx8QAAADcAAAADwAAAGRycy9kb3ducmV2LnhtbESPQWvCQBCF74X+h2UK3urGImJTVylC&#10;oQelGJv7dHdMgtnZkF1N/Pedg+BthvfmvW9Wm9G36kp9bAIbmE0zUMQ2uIYrA7/Hr9clqJiQHbaB&#10;ycCNImzWz08rzF0Y+EDXIlVKQjjmaKBOqcu1jrYmj3EaOmLRTqH3mGTtK+16HCTct/otyxbaY8PS&#10;UGNH25rsubh4A3Nrl7t3/LsUZWm3P/tQzoexNGbyMn5+gEo0pof5fv3tBH8m+PKMTKD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iwA7HxAAAANwAAAAPAAAAAAAAAAAA&#10;AAAAAKECAABkcnMvZG93bnJldi54bWxQSwUGAAAAAAQABAD5AAAAkgMAAAAA&#10;" strokeweight="8194emu"/>
                <w10:wrap type="topAndBottom" anchorx="page"/>
              </v:group>
            </w:pict>
          </mc:Fallback>
        </mc:AlternateContent>
      </w:r>
    </w:p>
    <w:p w14:paraId="012B1020" w14:textId="77777777" w:rsidR="00551168" w:rsidRDefault="00551168">
      <w:pPr>
        <w:pStyle w:val="BodyText"/>
        <w:rPr>
          <w:rFonts w:ascii="Arial"/>
          <w:sz w:val="20"/>
        </w:rPr>
      </w:pPr>
    </w:p>
    <w:p w14:paraId="6C1647E8" w14:textId="0712518E" w:rsidR="00551168" w:rsidRDefault="00FE2D12">
      <w:pPr>
        <w:pStyle w:val="BodyText"/>
        <w:spacing w:before="10"/>
        <w:rPr>
          <w:rFonts w:ascii="Arial"/>
          <w:sz w:val="14"/>
        </w:rPr>
      </w:pPr>
      <w:r>
        <w:rPr>
          <w:noProof/>
          <w:lang w:val="en-GB" w:eastAsia="en-GB"/>
        </w:rPr>
        <mc:AlternateContent>
          <mc:Choice Requires="wps">
            <w:drawing>
              <wp:anchor distT="0" distB="0" distL="0" distR="0" simplePos="0" relativeHeight="251661312" behindDoc="1" locked="0" layoutInCell="1" allowOverlap="1" wp14:anchorId="146C5DD4" wp14:editId="5F02BCD0">
                <wp:simplePos x="0" y="0"/>
                <wp:positionH relativeFrom="page">
                  <wp:posOffset>935990</wp:posOffset>
                </wp:positionH>
                <wp:positionV relativeFrom="paragraph">
                  <wp:posOffset>137795</wp:posOffset>
                </wp:positionV>
                <wp:extent cx="4505325" cy="1270"/>
                <wp:effectExtent l="0" t="0" r="0" b="0"/>
                <wp:wrapTopAndBottom/>
                <wp:docPr id="104"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05325" cy="1270"/>
                        </a:xfrm>
                        <a:custGeom>
                          <a:avLst/>
                          <a:gdLst>
                            <a:gd name="T0" fmla="+- 0 1475 1475"/>
                            <a:gd name="T1" fmla="*/ T0 w 7095"/>
                            <a:gd name="T2" fmla="+- 0 8570 1475"/>
                            <a:gd name="T3" fmla="*/ T2 w 7095"/>
                          </a:gdLst>
                          <a:ahLst/>
                          <a:cxnLst>
                            <a:cxn ang="0">
                              <a:pos x="T1" y="0"/>
                            </a:cxn>
                            <a:cxn ang="0">
                              <a:pos x="T3" y="0"/>
                            </a:cxn>
                          </a:cxnLst>
                          <a:rect l="0" t="0" r="r" b="b"/>
                          <a:pathLst>
                            <a:path w="7095">
                              <a:moveTo>
                                <a:pt x="0" y="0"/>
                              </a:moveTo>
                              <a:lnTo>
                                <a:pt x="7095" y="0"/>
                              </a:lnTo>
                            </a:path>
                          </a:pathLst>
                        </a:custGeom>
                        <a:noFill/>
                        <a:ln w="81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15959A" id="Freeform 51" o:spid="_x0000_s1026" style="position:absolute;margin-left:73.7pt;margin-top:10.85pt;width:354.75pt;height:.1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095,12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" path="m0,0l7095,0e" filled="f" strokeweight="8194emu">
                <v:path arrowok="t" o:connecttype="custom" o:connectlocs="0,0;4505325,0" o:connectangles="0,0"/>
                <w10:wrap type="topAndBottom" anchorx="page"/>
              </v:shape>
            </w:pict>
          </mc:Fallback>
        </mc:AlternateContent>
      </w:r>
    </w:p>
    <w:p w14:paraId="2DD17689" w14:textId="77777777" w:rsidR="00551168" w:rsidRDefault="00551168">
      <w:pPr>
        <w:pStyle w:val="BodyText"/>
        <w:spacing w:before="9"/>
        <w:rPr>
          <w:rFonts w:ascii="Arial"/>
          <w:sz w:val="14"/>
        </w:rPr>
      </w:pPr>
    </w:p>
    <w:p w14:paraId="57BD3052" w14:textId="77777777" w:rsidR="00551168" w:rsidRDefault="00647E4E">
      <w:pPr>
        <w:tabs>
          <w:tab w:val="left" w:pos="2428"/>
        </w:tabs>
        <w:spacing w:before="61"/>
        <w:ind w:left="274"/>
        <w:rPr>
          <w:rFonts w:ascii="Arial"/>
          <w:sz w:val="20"/>
        </w:rPr>
      </w:pPr>
      <w:r>
        <w:rPr>
          <w:rFonts w:ascii="Arial"/>
          <w:w w:val="95"/>
          <w:sz w:val="20"/>
        </w:rPr>
        <w:t>Word</w:t>
      </w:r>
      <w:r>
        <w:rPr>
          <w:rFonts w:ascii="Arial"/>
          <w:spacing w:val="-32"/>
          <w:w w:val="95"/>
          <w:sz w:val="20"/>
        </w:rPr>
        <w:t xml:space="preserve"> </w:t>
      </w:r>
      <w:r>
        <w:rPr>
          <w:rFonts w:ascii="Arial"/>
          <w:w w:val="95"/>
          <w:sz w:val="20"/>
        </w:rPr>
        <w:t>Count</w:t>
      </w:r>
      <w:r>
        <w:rPr>
          <w:rFonts w:ascii="Arial"/>
          <w:spacing w:val="-13"/>
          <w:sz w:val="20"/>
        </w:rPr>
        <w:t xml:space="preserve"> </w:t>
      </w:r>
      <w:r>
        <w:rPr>
          <w:rFonts w:ascii="Arial"/>
          <w:w w:val="80"/>
          <w:sz w:val="20"/>
          <w:u w:val="single"/>
        </w:rPr>
        <w:t xml:space="preserve"> </w:t>
      </w:r>
      <w:r>
        <w:rPr>
          <w:rFonts w:ascii="Arial"/>
          <w:sz w:val="20"/>
          <w:u w:val="single"/>
        </w:rPr>
        <w:tab/>
      </w:r>
    </w:p>
    <w:p w14:paraId="0FF3AFBB" w14:textId="77777777" w:rsidR="00551168" w:rsidRDefault="00551168">
      <w:pPr>
        <w:pStyle w:val="BodyText"/>
        <w:spacing w:before="9"/>
        <w:rPr>
          <w:rFonts w:ascii="Arial"/>
          <w:sz w:val="16"/>
        </w:rPr>
      </w:pPr>
    </w:p>
    <w:p w14:paraId="12A948AA" w14:textId="77777777" w:rsidR="00551168" w:rsidRDefault="00647E4E">
      <w:pPr>
        <w:pStyle w:val="ListParagraph"/>
        <w:numPr>
          <w:ilvl w:val="0"/>
          <w:numId w:val="15"/>
        </w:numPr>
        <w:tabs>
          <w:tab w:val="left" w:pos="599"/>
        </w:tabs>
        <w:spacing w:before="61"/>
        <w:ind w:hanging="325"/>
        <w:rPr>
          <w:rFonts w:ascii="Arial"/>
          <w:b/>
          <w:sz w:val="20"/>
        </w:rPr>
      </w:pPr>
      <w:r>
        <w:rPr>
          <w:rFonts w:ascii="Arial"/>
          <w:b/>
          <w:w w:val="88"/>
          <w:sz w:val="20"/>
        </w:rPr>
        <w:t>Aut</w:t>
      </w:r>
      <w:r>
        <w:rPr>
          <w:rFonts w:ascii="Arial"/>
          <w:b/>
          <w:spacing w:val="-1"/>
          <w:w w:val="88"/>
          <w:sz w:val="20"/>
        </w:rPr>
        <w:t>h</w:t>
      </w:r>
      <w:r>
        <w:rPr>
          <w:rFonts w:ascii="Arial"/>
          <w:b/>
          <w:spacing w:val="-1"/>
          <w:w w:val="89"/>
          <w:sz w:val="20"/>
        </w:rPr>
        <w:t>e</w:t>
      </w:r>
      <w:r>
        <w:rPr>
          <w:rFonts w:ascii="Arial"/>
          <w:b/>
          <w:spacing w:val="-1"/>
          <w:w w:val="87"/>
          <w:sz w:val="20"/>
        </w:rPr>
        <w:t>n</w:t>
      </w:r>
      <w:r>
        <w:rPr>
          <w:rFonts w:ascii="Arial"/>
          <w:b/>
          <w:w w:val="96"/>
          <w:sz w:val="20"/>
        </w:rPr>
        <w:t>ti</w:t>
      </w:r>
      <w:r>
        <w:rPr>
          <w:rFonts w:ascii="Arial"/>
          <w:b/>
          <w:spacing w:val="-2"/>
          <w:w w:val="74"/>
          <w:sz w:val="20"/>
        </w:rPr>
        <w:t>c</w:t>
      </w:r>
      <w:r>
        <w:rPr>
          <w:rFonts w:ascii="Arial"/>
          <w:b/>
          <w:w w:val="87"/>
          <w:sz w:val="20"/>
        </w:rPr>
        <w:t>i</w:t>
      </w:r>
      <w:r>
        <w:rPr>
          <w:rFonts w:ascii="Arial"/>
          <w:b/>
          <w:spacing w:val="-2"/>
          <w:w w:val="103"/>
          <w:sz w:val="20"/>
        </w:rPr>
        <w:t>t</w:t>
      </w:r>
      <w:r>
        <w:rPr>
          <w:rFonts w:ascii="Arial"/>
          <w:b/>
          <w:w w:val="84"/>
          <w:sz w:val="20"/>
        </w:rPr>
        <w:t>y</w:t>
      </w:r>
      <w:r>
        <w:rPr>
          <w:rFonts w:ascii="Arial"/>
          <w:b/>
          <w:spacing w:val="-10"/>
          <w:sz w:val="20"/>
        </w:rPr>
        <w:t xml:space="preserve"> </w:t>
      </w:r>
      <w:r>
        <w:rPr>
          <w:rFonts w:ascii="Arial"/>
          <w:b/>
          <w:spacing w:val="-1"/>
          <w:w w:val="87"/>
          <w:sz w:val="20"/>
        </w:rPr>
        <w:t>o</w:t>
      </w:r>
      <w:r>
        <w:rPr>
          <w:rFonts w:ascii="Arial"/>
          <w:b/>
          <w:w w:val="94"/>
          <w:sz w:val="20"/>
        </w:rPr>
        <w:t>f</w:t>
      </w:r>
      <w:r>
        <w:rPr>
          <w:rFonts w:ascii="Arial"/>
          <w:b/>
          <w:spacing w:val="-11"/>
          <w:sz w:val="20"/>
        </w:rPr>
        <w:t xml:space="preserve"> </w:t>
      </w:r>
      <w:r>
        <w:rPr>
          <w:rFonts w:ascii="Arial"/>
          <w:b/>
          <w:w w:val="78"/>
          <w:sz w:val="20"/>
        </w:rPr>
        <w:t>L</w:t>
      </w:r>
      <w:r>
        <w:rPr>
          <w:rFonts w:ascii="Arial"/>
          <w:b/>
          <w:spacing w:val="-1"/>
          <w:w w:val="78"/>
          <w:sz w:val="20"/>
        </w:rPr>
        <w:t>o</w:t>
      </w:r>
      <w:r>
        <w:rPr>
          <w:rFonts w:ascii="Arial"/>
          <w:b/>
          <w:spacing w:val="-1"/>
          <w:w w:val="87"/>
          <w:sz w:val="20"/>
        </w:rPr>
        <w:t>n</w:t>
      </w:r>
      <w:r>
        <w:rPr>
          <w:rFonts w:ascii="Arial"/>
          <w:b/>
          <w:w w:val="77"/>
          <w:sz w:val="20"/>
        </w:rPr>
        <w:t>g</w:t>
      </w:r>
      <w:r>
        <w:rPr>
          <w:rFonts w:ascii="Arial"/>
          <w:b/>
          <w:spacing w:val="-12"/>
          <w:sz w:val="20"/>
        </w:rPr>
        <w:t xml:space="preserve"> </w:t>
      </w:r>
      <w:r>
        <w:rPr>
          <w:rFonts w:ascii="Arial"/>
          <w:b/>
          <w:w w:val="72"/>
          <w:sz w:val="20"/>
        </w:rPr>
        <w:t>E</w:t>
      </w:r>
      <w:r>
        <w:rPr>
          <w:rFonts w:ascii="Arial"/>
          <w:b/>
          <w:spacing w:val="-2"/>
          <w:w w:val="72"/>
          <w:sz w:val="20"/>
        </w:rPr>
        <w:t>s</w:t>
      </w:r>
      <w:r>
        <w:rPr>
          <w:rFonts w:ascii="Arial"/>
          <w:b/>
          <w:w w:val="71"/>
          <w:sz w:val="20"/>
        </w:rPr>
        <w:t>s</w:t>
      </w:r>
      <w:r>
        <w:rPr>
          <w:rFonts w:ascii="Arial"/>
          <w:b/>
          <w:spacing w:val="-1"/>
          <w:w w:val="88"/>
          <w:sz w:val="20"/>
        </w:rPr>
        <w:t>a</w:t>
      </w:r>
      <w:r>
        <w:rPr>
          <w:rFonts w:ascii="Arial"/>
          <w:b/>
          <w:spacing w:val="-2"/>
          <w:w w:val="84"/>
          <w:sz w:val="20"/>
        </w:rPr>
        <w:t>y</w:t>
      </w:r>
      <w:r>
        <w:rPr>
          <w:rFonts w:ascii="Arial"/>
          <w:b/>
          <w:w w:val="153"/>
          <w:sz w:val="20"/>
        </w:rPr>
        <w:t>/</w:t>
      </w:r>
      <w:r>
        <w:rPr>
          <w:rFonts w:ascii="Arial"/>
          <w:b/>
          <w:spacing w:val="-1"/>
          <w:w w:val="87"/>
          <w:sz w:val="20"/>
        </w:rPr>
        <w:t>D</w:t>
      </w:r>
      <w:r>
        <w:rPr>
          <w:rFonts w:ascii="Arial"/>
          <w:b/>
          <w:spacing w:val="-2"/>
          <w:w w:val="87"/>
          <w:sz w:val="20"/>
        </w:rPr>
        <w:t>i</w:t>
      </w:r>
      <w:r>
        <w:rPr>
          <w:rFonts w:ascii="Arial"/>
          <w:b/>
          <w:w w:val="71"/>
          <w:sz w:val="20"/>
        </w:rPr>
        <w:t>ss</w:t>
      </w:r>
      <w:r>
        <w:rPr>
          <w:rFonts w:ascii="Arial"/>
          <w:b/>
          <w:spacing w:val="-1"/>
          <w:w w:val="89"/>
          <w:sz w:val="20"/>
        </w:rPr>
        <w:t>e</w:t>
      </w:r>
      <w:r>
        <w:rPr>
          <w:rFonts w:ascii="Arial"/>
          <w:b/>
          <w:spacing w:val="-2"/>
          <w:w w:val="90"/>
          <w:sz w:val="20"/>
        </w:rPr>
        <w:t>r</w:t>
      </w:r>
      <w:r>
        <w:rPr>
          <w:rFonts w:ascii="Arial"/>
          <w:b/>
          <w:w w:val="93"/>
          <w:sz w:val="20"/>
        </w:rPr>
        <w:t>t</w:t>
      </w:r>
      <w:r>
        <w:rPr>
          <w:rFonts w:ascii="Arial"/>
          <w:b/>
          <w:spacing w:val="-1"/>
          <w:w w:val="93"/>
          <w:sz w:val="20"/>
        </w:rPr>
        <w:t>a</w:t>
      </w:r>
      <w:r>
        <w:rPr>
          <w:rFonts w:ascii="Arial"/>
          <w:b/>
          <w:w w:val="96"/>
          <w:sz w:val="20"/>
        </w:rPr>
        <w:t>ti</w:t>
      </w:r>
      <w:r>
        <w:rPr>
          <w:rFonts w:ascii="Arial"/>
          <w:b/>
          <w:spacing w:val="-1"/>
          <w:w w:val="87"/>
          <w:sz w:val="20"/>
        </w:rPr>
        <w:t>o</w:t>
      </w:r>
      <w:r>
        <w:rPr>
          <w:rFonts w:ascii="Arial"/>
          <w:b/>
          <w:w w:val="87"/>
          <w:sz w:val="20"/>
        </w:rPr>
        <w:t>n</w:t>
      </w:r>
    </w:p>
    <w:p w14:paraId="03557049" w14:textId="77777777" w:rsidR="00551168" w:rsidRDefault="00551168">
      <w:pPr>
        <w:pStyle w:val="BodyText"/>
        <w:spacing w:before="10"/>
        <w:rPr>
          <w:rFonts w:ascii="Arial"/>
          <w:b/>
          <w:sz w:val="21"/>
        </w:rPr>
      </w:pPr>
    </w:p>
    <w:p w14:paraId="7FC161C7" w14:textId="77777777" w:rsidR="00551168" w:rsidRDefault="00647E4E">
      <w:pPr>
        <w:spacing w:line="252" w:lineRule="auto"/>
        <w:ind w:left="274" w:right="2703"/>
        <w:rPr>
          <w:rFonts w:ascii="Arial"/>
          <w:sz w:val="20"/>
        </w:rPr>
      </w:pPr>
      <w:r>
        <w:rPr>
          <w:rFonts w:ascii="Arial"/>
          <w:sz w:val="20"/>
        </w:rPr>
        <w:t>I</w:t>
      </w:r>
      <w:r>
        <w:rPr>
          <w:rFonts w:ascii="Arial"/>
          <w:spacing w:val="-21"/>
          <w:sz w:val="20"/>
        </w:rPr>
        <w:t xml:space="preserve"> </w:t>
      </w:r>
      <w:r>
        <w:rPr>
          <w:rFonts w:ascii="Arial"/>
          <w:sz w:val="20"/>
        </w:rPr>
        <w:t>hereby</w:t>
      </w:r>
      <w:r>
        <w:rPr>
          <w:rFonts w:ascii="Arial"/>
          <w:spacing w:val="-21"/>
          <w:sz w:val="20"/>
        </w:rPr>
        <w:t xml:space="preserve"> </w:t>
      </w:r>
      <w:r>
        <w:rPr>
          <w:rFonts w:ascii="Arial"/>
          <w:sz w:val="20"/>
        </w:rPr>
        <w:t>declare</w:t>
      </w:r>
      <w:r>
        <w:rPr>
          <w:rFonts w:ascii="Arial"/>
          <w:spacing w:val="-20"/>
          <w:sz w:val="20"/>
        </w:rPr>
        <w:t xml:space="preserve"> </w:t>
      </w:r>
      <w:r>
        <w:rPr>
          <w:rFonts w:ascii="Arial"/>
          <w:sz w:val="20"/>
        </w:rPr>
        <w:t>that</w:t>
      </w:r>
      <w:r>
        <w:rPr>
          <w:rFonts w:ascii="Arial"/>
          <w:spacing w:val="-21"/>
          <w:sz w:val="20"/>
        </w:rPr>
        <w:t xml:space="preserve"> </w:t>
      </w:r>
      <w:r>
        <w:rPr>
          <w:rFonts w:ascii="Arial"/>
          <w:sz w:val="20"/>
        </w:rPr>
        <w:t>I</w:t>
      </w:r>
      <w:r>
        <w:rPr>
          <w:rFonts w:ascii="Arial"/>
          <w:spacing w:val="-20"/>
          <w:sz w:val="20"/>
        </w:rPr>
        <w:t xml:space="preserve"> </w:t>
      </w:r>
      <w:r>
        <w:rPr>
          <w:rFonts w:ascii="Arial"/>
          <w:sz w:val="20"/>
        </w:rPr>
        <w:t>am</w:t>
      </w:r>
      <w:r>
        <w:rPr>
          <w:rFonts w:ascii="Arial"/>
          <w:spacing w:val="-21"/>
          <w:sz w:val="20"/>
        </w:rPr>
        <w:t xml:space="preserve"> </w:t>
      </w:r>
      <w:r>
        <w:rPr>
          <w:rFonts w:ascii="Arial"/>
          <w:sz w:val="20"/>
        </w:rPr>
        <w:t>the</w:t>
      </w:r>
      <w:r>
        <w:rPr>
          <w:rFonts w:ascii="Arial"/>
          <w:spacing w:val="-21"/>
          <w:sz w:val="20"/>
        </w:rPr>
        <w:t xml:space="preserve"> </w:t>
      </w:r>
      <w:r>
        <w:rPr>
          <w:rFonts w:ascii="Arial"/>
          <w:sz w:val="20"/>
        </w:rPr>
        <w:t>legitimate</w:t>
      </w:r>
      <w:r>
        <w:rPr>
          <w:rFonts w:ascii="Arial"/>
          <w:spacing w:val="-20"/>
          <w:sz w:val="20"/>
        </w:rPr>
        <w:t xml:space="preserve"> </w:t>
      </w:r>
      <w:r>
        <w:rPr>
          <w:rFonts w:ascii="Arial"/>
          <w:sz w:val="20"/>
        </w:rPr>
        <w:t>author</w:t>
      </w:r>
      <w:r>
        <w:rPr>
          <w:rFonts w:ascii="Arial"/>
          <w:spacing w:val="-22"/>
          <w:sz w:val="20"/>
        </w:rPr>
        <w:t xml:space="preserve"> </w:t>
      </w:r>
      <w:r>
        <w:rPr>
          <w:rFonts w:ascii="Arial"/>
          <w:sz w:val="20"/>
        </w:rPr>
        <w:t>of</w:t>
      </w:r>
      <w:r>
        <w:rPr>
          <w:rFonts w:ascii="Arial"/>
          <w:spacing w:val="-21"/>
          <w:sz w:val="20"/>
        </w:rPr>
        <w:t xml:space="preserve"> </w:t>
      </w:r>
      <w:r>
        <w:rPr>
          <w:rFonts w:ascii="Arial"/>
          <w:sz w:val="20"/>
        </w:rPr>
        <w:t>this</w:t>
      </w:r>
      <w:r>
        <w:rPr>
          <w:rFonts w:ascii="Arial"/>
          <w:spacing w:val="-20"/>
          <w:sz w:val="20"/>
        </w:rPr>
        <w:t xml:space="preserve"> </w:t>
      </w:r>
      <w:r>
        <w:rPr>
          <w:rFonts w:ascii="Arial"/>
          <w:sz w:val="20"/>
        </w:rPr>
        <w:t>Long</w:t>
      </w:r>
      <w:r>
        <w:rPr>
          <w:rFonts w:ascii="Arial"/>
          <w:spacing w:val="-20"/>
          <w:sz w:val="20"/>
        </w:rPr>
        <w:t xml:space="preserve"> </w:t>
      </w:r>
      <w:r>
        <w:rPr>
          <w:rFonts w:ascii="Arial"/>
          <w:sz w:val="20"/>
        </w:rPr>
        <w:t>Essay/Dissertation</w:t>
      </w:r>
      <w:r>
        <w:rPr>
          <w:rFonts w:ascii="Arial"/>
          <w:spacing w:val="-21"/>
          <w:sz w:val="20"/>
        </w:rPr>
        <w:t xml:space="preserve"> </w:t>
      </w:r>
      <w:r>
        <w:rPr>
          <w:rFonts w:ascii="Arial"/>
          <w:sz w:val="20"/>
        </w:rPr>
        <w:t>and</w:t>
      </w:r>
      <w:r>
        <w:rPr>
          <w:rFonts w:ascii="Arial"/>
          <w:spacing w:val="-21"/>
          <w:sz w:val="20"/>
        </w:rPr>
        <w:t xml:space="preserve"> </w:t>
      </w:r>
      <w:r>
        <w:rPr>
          <w:rFonts w:ascii="Arial"/>
          <w:sz w:val="20"/>
        </w:rPr>
        <w:t>that</w:t>
      </w:r>
      <w:r>
        <w:rPr>
          <w:rFonts w:ascii="Arial"/>
          <w:spacing w:val="-20"/>
          <w:sz w:val="20"/>
        </w:rPr>
        <w:t xml:space="preserve"> </w:t>
      </w:r>
      <w:r>
        <w:rPr>
          <w:rFonts w:ascii="Arial"/>
          <w:sz w:val="20"/>
        </w:rPr>
        <w:t>it</w:t>
      </w:r>
      <w:r>
        <w:rPr>
          <w:rFonts w:ascii="Arial"/>
          <w:spacing w:val="-21"/>
          <w:sz w:val="20"/>
        </w:rPr>
        <w:t xml:space="preserve"> </w:t>
      </w:r>
      <w:r>
        <w:rPr>
          <w:rFonts w:ascii="Arial"/>
          <w:sz w:val="20"/>
        </w:rPr>
        <w:t>is</w:t>
      </w:r>
      <w:r>
        <w:rPr>
          <w:rFonts w:ascii="Arial"/>
          <w:spacing w:val="-20"/>
          <w:sz w:val="20"/>
        </w:rPr>
        <w:t xml:space="preserve"> </w:t>
      </w:r>
      <w:r>
        <w:rPr>
          <w:rFonts w:ascii="Arial"/>
          <w:sz w:val="20"/>
        </w:rPr>
        <w:t>my original</w:t>
      </w:r>
      <w:r>
        <w:rPr>
          <w:rFonts w:ascii="Arial"/>
          <w:spacing w:val="-12"/>
          <w:sz w:val="20"/>
        </w:rPr>
        <w:t xml:space="preserve"> </w:t>
      </w:r>
      <w:r>
        <w:rPr>
          <w:rFonts w:ascii="Arial"/>
          <w:sz w:val="20"/>
        </w:rPr>
        <w:t>work.</w:t>
      </w:r>
    </w:p>
    <w:p w14:paraId="38D11784" w14:textId="77777777" w:rsidR="00551168" w:rsidRDefault="00551168">
      <w:pPr>
        <w:pStyle w:val="BodyText"/>
        <w:spacing w:before="2"/>
        <w:rPr>
          <w:rFonts w:ascii="Arial"/>
          <w:sz w:val="21"/>
        </w:rPr>
      </w:pPr>
    </w:p>
    <w:p w14:paraId="487FF60C" w14:textId="77777777" w:rsidR="00551168" w:rsidRDefault="00647E4E">
      <w:pPr>
        <w:spacing w:line="252" w:lineRule="auto"/>
        <w:ind w:left="274" w:right="1694"/>
        <w:rPr>
          <w:rFonts w:ascii="Arial"/>
          <w:sz w:val="20"/>
        </w:rPr>
      </w:pPr>
      <w:r>
        <w:rPr>
          <w:rFonts w:ascii="Arial"/>
          <w:sz w:val="20"/>
        </w:rPr>
        <w:t>No</w:t>
      </w:r>
      <w:r>
        <w:rPr>
          <w:rFonts w:ascii="Arial"/>
          <w:spacing w:val="-8"/>
          <w:sz w:val="20"/>
        </w:rPr>
        <w:t xml:space="preserve"> </w:t>
      </w:r>
      <w:r>
        <w:rPr>
          <w:rFonts w:ascii="Arial"/>
          <w:sz w:val="20"/>
        </w:rPr>
        <w:t>portion</w:t>
      </w:r>
      <w:r>
        <w:rPr>
          <w:rFonts w:ascii="Arial"/>
          <w:spacing w:val="-9"/>
          <w:sz w:val="20"/>
        </w:rPr>
        <w:t xml:space="preserve"> </w:t>
      </w:r>
      <w:r>
        <w:rPr>
          <w:rFonts w:ascii="Arial"/>
          <w:sz w:val="20"/>
        </w:rPr>
        <w:t>of</w:t>
      </w:r>
      <w:r>
        <w:rPr>
          <w:rFonts w:ascii="Arial"/>
          <w:spacing w:val="-8"/>
          <w:sz w:val="20"/>
        </w:rPr>
        <w:t xml:space="preserve"> </w:t>
      </w:r>
      <w:r>
        <w:rPr>
          <w:rFonts w:ascii="Arial"/>
          <w:sz w:val="20"/>
        </w:rPr>
        <w:t>this</w:t>
      </w:r>
      <w:r>
        <w:rPr>
          <w:rFonts w:ascii="Arial"/>
          <w:spacing w:val="-10"/>
          <w:sz w:val="20"/>
        </w:rPr>
        <w:t xml:space="preserve"> </w:t>
      </w:r>
      <w:r>
        <w:rPr>
          <w:rFonts w:ascii="Arial"/>
          <w:sz w:val="20"/>
        </w:rPr>
        <w:t>work</w:t>
      </w:r>
      <w:r>
        <w:rPr>
          <w:rFonts w:ascii="Arial"/>
          <w:spacing w:val="-8"/>
          <w:sz w:val="20"/>
        </w:rPr>
        <w:t xml:space="preserve"> </w:t>
      </w:r>
      <w:r>
        <w:rPr>
          <w:rFonts w:ascii="Arial"/>
          <w:sz w:val="20"/>
        </w:rPr>
        <w:t>has</w:t>
      </w:r>
      <w:r>
        <w:rPr>
          <w:rFonts w:ascii="Arial"/>
          <w:spacing w:val="-8"/>
          <w:sz w:val="20"/>
        </w:rPr>
        <w:t xml:space="preserve"> </w:t>
      </w:r>
      <w:r>
        <w:rPr>
          <w:rFonts w:ascii="Arial"/>
          <w:sz w:val="20"/>
        </w:rPr>
        <w:t>been</w:t>
      </w:r>
      <w:r>
        <w:rPr>
          <w:rFonts w:ascii="Arial"/>
          <w:spacing w:val="-8"/>
          <w:sz w:val="20"/>
        </w:rPr>
        <w:t xml:space="preserve"> </w:t>
      </w:r>
      <w:r>
        <w:rPr>
          <w:rFonts w:ascii="Arial"/>
          <w:sz w:val="20"/>
        </w:rPr>
        <w:t>submitted</w:t>
      </w:r>
      <w:r>
        <w:rPr>
          <w:rFonts w:ascii="Arial"/>
          <w:spacing w:val="-9"/>
          <w:sz w:val="20"/>
        </w:rPr>
        <w:t xml:space="preserve"> </w:t>
      </w:r>
      <w:r>
        <w:rPr>
          <w:rFonts w:ascii="Arial"/>
          <w:sz w:val="20"/>
        </w:rPr>
        <w:t>in</w:t>
      </w:r>
      <w:r>
        <w:rPr>
          <w:rFonts w:ascii="Arial"/>
          <w:spacing w:val="-9"/>
          <w:sz w:val="20"/>
        </w:rPr>
        <w:t xml:space="preserve"> </w:t>
      </w:r>
      <w:r>
        <w:rPr>
          <w:rFonts w:ascii="Arial"/>
          <w:sz w:val="20"/>
        </w:rPr>
        <w:t>support</w:t>
      </w:r>
      <w:r>
        <w:rPr>
          <w:rFonts w:ascii="Arial"/>
          <w:spacing w:val="-8"/>
          <w:sz w:val="20"/>
        </w:rPr>
        <w:t xml:space="preserve"> </w:t>
      </w:r>
      <w:r>
        <w:rPr>
          <w:rFonts w:ascii="Arial"/>
          <w:sz w:val="20"/>
        </w:rPr>
        <w:t>of</w:t>
      </w:r>
      <w:r>
        <w:rPr>
          <w:rFonts w:ascii="Arial"/>
          <w:spacing w:val="-8"/>
          <w:sz w:val="20"/>
        </w:rPr>
        <w:t xml:space="preserve"> </w:t>
      </w:r>
      <w:r>
        <w:rPr>
          <w:rFonts w:ascii="Arial"/>
          <w:sz w:val="20"/>
        </w:rPr>
        <w:t>an</w:t>
      </w:r>
      <w:r>
        <w:rPr>
          <w:rFonts w:ascii="Arial"/>
          <w:spacing w:val="-9"/>
          <w:sz w:val="20"/>
        </w:rPr>
        <w:t xml:space="preserve"> </w:t>
      </w:r>
      <w:r>
        <w:rPr>
          <w:rFonts w:ascii="Arial"/>
          <w:sz w:val="20"/>
        </w:rPr>
        <w:t>application</w:t>
      </w:r>
      <w:r>
        <w:rPr>
          <w:rFonts w:ascii="Arial"/>
          <w:spacing w:val="-8"/>
          <w:sz w:val="20"/>
        </w:rPr>
        <w:t xml:space="preserve"> </w:t>
      </w:r>
      <w:r>
        <w:rPr>
          <w:rFonts w:ascii="Arial"/>
          <w:sz w:val="20"/>
        </w:rPr>
        <w:t>for</w:t>
      </w:r>
      <w:r>
        <w:rPr>
          <w:rFonts w:ascii="Arial"/>
          <w:spacing w:val="-10"/>
          <w:sz w:val="20"/>
        </w:rPr>
        <w:t xml:space="preserve"> </w:t>
      </w:r>
      <w:r>
        <w:rPr>
          <w:rFonts w:ascii="Arial"/>
          <w:sz w:val="20"/>
        </w:rPr>
        <w:t>another</w:t>
      </w:r>
      <w:r>
        <w:rPr>
          <w:rFonts w:ascii="Arial"/>
          <w:spacing w:val="-8"/>
          <w:sz w:val="20"/>
        </w:rPr>
        <w:t xml:space="preserve"> </w:t>
      </w:r>
      <w:r>
        <w:rPr>
          <w:rFonts w:ascii="Arial"/>
          <w:sz w:val="20"/>
        </w:rPr>
        <w:t>degree</w:t>
      </w:r>
      <w:r>
        <w:rPr>
          <w:rFonts w:ascii="Arial"/>
          <w:spacing w:val="-8"/>
          <w:sz w:val="20"/>
        </w:rPr>
        <w:t xml:space="preserve"> </w:t>
      </w:r>
      <w:r>
        <w:rPr>
          <w:rFonts w:ascii="Arial"/>
          <w:sz w:val="20"/>
        </w:rPr>
        <w:t>or qualification</w:t>
      </w:r>
      <w:r>
        <w:rPr>
          <w:rFonts w:ascii="Arial"/>
          <w:spacing w:val="-20"/>
          <w:sz w:val="20"/>
        </w:rPr>
        <w:t xml:space="preserve"> </w:t>
      </w:r>
      <w:r>
        <w:rPr>
          <w:rFonts w:ascii="Arial"/>
          <w:sz w:val="20"/>
        </w:rPr>
        <w:t>of</w:t>
      </w:r>
      <w:r>
        <w:rPr>
          <w:rFonts w:ascii="Arial"/>
          <w:spacing w:val="-17"/>
          <w:sz w:val="20"/>
        </w:rPr>
        <w:t xml:space="preserve"> </w:t>
      </w:r>
      <w:r>
        <w:rPr>
          <w:rFonts w:ascii="Arial"/>
          <w:sz w:val="20"/>
        </w:rPr>
        <w:t>this</w:t>
      </w:r>
      <w:r>
        <w:rPr>
          <w:rFonts w:ascii="Arial"/>
          <w:spacing w:val="-19"/>
          <w:sz w:val="20"/>
        </w:rPr>
        <w:t xml:space="preserve"> </w:t>
      </w:r>
      <w:r>
        <w:rPr>
          <w:rFonts w:ascii="Arial"/>
          <w:sz w:val="20"/>
        </w:rPr>
        <w:t>or</w:t>
      </w:r>
      <w:r>
        <w:rPr>
          <w:rFonts w:ascii="Arial"/>
          <w:spacing w:val="-19"/>
          <w:sz w:val="20"/>
        </w:rPr>
        <w:t xml:space="preserve"> </w:t>
      </w:r>
      <w:r>
        <w:rPr>
          <w:rFonts w:ascii="Arial"/>
          <w:sz w:val="20"/>
        </w:rPr>
        <w:t>any</w:t>
      </w:r>
      <w:r>
        <w:rPr>
          <w:rFonts w:ascii="Arial"/>
          <w:spacing w:val="-18"/>
          <w:sz w:val="20"/>
        </w:rPr>
        <w:t xml:space="preserve"> </w:t>
      </w:r>
      <w:r>
        <w:rPr>
          <w:rFonts w:ascii="Arial"/>
          <w:sz w:val="20"/>
        </w:rPr>
        <w:t>other</w:t>
      </w:r>
      <w:r>
        <w:rPr>
          <w:rFonts w:ascii="Arial"/>
          <w:spacing w:val="-17"/>
          <w:sz w:val="20"/>
        </w:rPr>
        <w:t xml:space="preserve"> </w:t>
      </w:r>
      <w:r>
        <w:rPr>
          <w:rFonts w:ascii="Arial"/>
          <w:sz w:val="20"/>
        </w:rPr>
        <w:t>university</w:t>
      </w:r>
      <w:r>
        <w:rPr>
          <w:rFonts w:ascii="Arial"/>
          <w:spacing w:val="-19"/>
          <w:sz w:val="20"/>
        </w:rPr>
        <w:t xml:space="preserve"> </w:t>
      </w:r>
      <w:r>
        <w:rPr>
          <w:rFonts w:ascii="Arial"/>
          <w:sz w:val="20"/>
        </w:rPr>
        <w:t>or</w:t>
      </w:r>
      <w:r>
        <w:rPr>
          <w:rFonts w:ascii="Arial"/>
          <w:spacing w:val="-17"/>
          <w:sz w:val="20"/>
        </w:rPr>
        <w:t xml:space="preserve"> </w:t>
      </w:r>
      <w:r>
        <w:rPr>
          <w:rFonts w:ascii="Arial"/>
          <w:sz w:val="20"/>
        </w:rPr>
        <w:t>institution</w:t>
      </w:r>
      <w:r>
        <w:rPr>
          <w:rFonts w:ascii="Arial"/>
          <w:spacing w:val="-18"/>
          <w:sz w:val="20"/>
        </w:rPr>
        <w:t xml:space="preserve"> </w:t>
      </w:r>
      <w:r>
        <w:rPr>
          <w:rFonts w:ascii="Arial"/>
          <w:sz w:val="20"/>
        </w:rPr>
        <w:t>of</w:t>
      </w:r>
      <w:r>
        <w:rPr>
          <w:rFonts w:ascii="Arial"/>
          <w:spacing w:val="-20"/>
          <w:sz w:val="20"/>
        </w:rPr>
        <w:t xml:space="preserve"> </w:t>
      </w:r>
      <w:r>
        <w:rPr>
          <w:rFonts w:ascii="Arial"/>
          <w:sz w:val="20"/>
        </w:rPr>
        <w:t>higher</w:t>
      </w:r>
      <w:r>
        <w:rPr>
          <w:rFonts w:ascii="Arial"/>
          <w:spacing w:val="-17"/>
          <w:sz w:val="20"/>
        </w:rPr>
        <w:t xml:space="preserve"> </w:t>
      </w:r>
      <w:r>
        <w:rPr>
          <w:rFonts w:ascii="Arial"/>
          <w:sz w:val="20"/>
        </w:rPr>
        <w:t>education.</w:t>
      </w:r>
    </w:p>
    <w:p w14:paraId="700F150E" w14:textId="77777777" w:rsidR="00551168" w:rsidRDefault="00551168">
      <w:pPr>
        <w:pStyle w:val="BodyText"/>
        <w:spacing w:before="1"/>
        <w:rPr>
          <w:rFonts w:ascii="Arial"/>
          <w:sz w:val="21"/>
        </w:rPr>
      </w:pPr>
    </w:p>
    <w:p w14:paraId="0DA7AD1B" w14:textId="77777777" w:rsidR="00551168" w:rsidRDefault="00647E4E">
      <w:pPr>
        <w:spacing w:line="290" w:lineRule="auto"/>
        <w:ind w:left="274" w:right="2705"/>
        <w:rPr>
          <w:rFonts w:ascii="Arial"/>
          <w:sz w:val="20"/>
        </w:rPr>
      </w:pPr>
      <w:r>
        <w:rPr>
          <w:rFonts w:ascii="Arial"/>
          <w:sz w:val="20"/>
        </w:rPr>
        <w:t>I</w:t>
      </w:r>
      <w:r>
        <w:rPr>
          <w:rFonts w:ascii="Arial"/>
          <w:spacing w:val="-9"/>
          <w:sz w:val="20"/>
        </w:rPr>
        <w:t xml:space="preserve"> </w:t>
      </w:r>
      <w:r>
        <w:rPr>
          <w:rFonts w:ascii="Arial"/>
          <w:sz w:val="20"/>
        </w:rPr>
        <w:t>hold</w:t>
      </w:r>
      <w:r>
        <w:rPr>
          <w:rFonts w:ascii="Arial"/>
          <w:spacing w:val="-9"/>
          <w:sz w:val="20"/>
        </w:rPr>
        <w:t xml:space="preserve"> </w:t>
      </w:r>
      <w:r>
        <w:rPr>
          <w:rFonts w:ascii="Arial"/>
          <w:sz w:val="20"/>
        </w:rPr>
        <w:t>the</w:t>
      </w:r>
      <w:r>
        <w:rPr>
          <w:rFonts w:ascii="Arial"/>
          <w:spacing w:val="-8"/>
          <w:sz w:val="20"/>
        </w:rPr>
        <w:t xml:space="preserve"> </w:t>
      </w:r>
      <w:r>
        <w:rPr>
          <w:rFonts w:ascii="Arial"/>
          <w:sz w:val="20"/>
        </w:rPr>
        <w:t>University</w:t>
      </w:r>
      <w:r>
        <w:rPr>
          <w:rFonts w:ascii="Arial"/>
          <w:spacing w:val="-9"/>
          <w:sz w:val="20"/>
        </w:rPr>
        <w:t xml:space="preserve"> </w:t>
      </w:r>
      <w:r>
        <w:rPr>
          <w:rFonts w:ascii="Arial"/>
          <w:sz w:val="20"/>
        </w:rPr>
        <w:t>of</w:t>
      </w:r>
      <w:r>
        <w:rPr>
          <w:rFonts w:ascii="Arial"/>
          <w:spacing w:val="-9"/>
          <w:sz w:val="20"/>
        </w:rPr>
        <w:t xml:space="preserve"> </w:t>
      </w:r>
      <w:r>
        <w:rPr>
          <w:rFonts w:ascii="Arial"/>
          <w:sz w:val="20"/>
        </w:rPr>
        <w:t>Malta</w:t>
      </w:r>
      <w:r>
        <w:rPr>
          <w:rFonts w:ascii="Arial"/>
          <w:spacing w:val="-9"/>
          <w:sz w:val="20"/>
        </w:rPr>
        <w:t xml:space="preserve"> </w:t>
      </w:r>
      <w:r>
        <w:rPr>
          <w:rFonts w:ascii="Arial"/>
          <w:sz w:val="20"/>
        </w:rPr>
        <w:t>harmless</w:t>
      </w:r>
      <w:r>
        <w:rPr>
          <w:rFonts w:ascii="Arial"/>
          <w:spacing w:val="-8"/>
          <w:sz w:val="20"/>
        </w:rPr>
        <w:t xml:space="preserve"> </w:t>
      </w:r>
      <w:r>
        <w:rPr>
          <w:rFonts w:ascii="Arial"/>
          <w:sz w:val="20"/>
        </w:rPr>
        <w:t>against</w:t>
      </w:r>
      <w:r>
        <w:rPr>
          <w:rFonts w:ascii="Arial"/>
          <w:spacing w:val="-9"/>
          <w:sz w:val="20"/>
        </w:rPr>
        <w:t xml:space="preserve"> </w:t>
      </w:r>
      <w:r>
        <w:rPr>
          <w:rFonts w:ascii="Arial"/>
          <w:sz w:val="20"/>
        </w:rPr>
        <w:t>any</w:t>
      </w:r>
      <w:r>
        <w:rPr>
          <w:rFonts w:ascii="Arial"/>
          <w:spacing w:val="-8"/>
          <w:sz w:val="20"/>
        </w:rPr>
        <w:t xml:space="preserve"> </w:t>
      </w:r>
      <w:r>
        <w:rPr>
          <w:rFonts w:ascii="Arial"/>
          <w:sz w:val="20"/>
        </w:rPr>
        <w:t>third</w:t>
      </w:r>
      <w:r>
        <w:rPr>
          <w:rFonts w:ascii="Arial"/>
          <w:spacing w:val="-9"/>
          <w:sz w:val="20"/>
        </w:rPr>
        <w:t xml:space="preserve"> </w:t>
      </w:r>
      <w:r>
        <w:rPr>
          <w:rFonts w:ascii="Arial"/>
          <w:sz w:val="20"/>
        </w:rPr>
        <w:t>party</w:t>
      </w:r>
      <w:r>
        <w:rPr>
          <w:rFonts w:ascii="Arial"/>
          <w:spacing w:val="-8"/>
          <w:sz w:val="20"/>
        </w:rPr>
        <w:t xml:space="preserve"> </w:t>
      </w:r>
      <w:r>
        <w:rPr>
          <w:rFonts w:ascii="Arial"/>
          <w:sz w:val="20"/>
        </w:rPr>
        <w:t>claims</w:t>
      </w:r>
      <w:r>
        <w:rPr>
          <w:rFonts w:ascii="Arial"/>
          <w:spacing w:val="-8"/>
          <w:sz w:val="20"/>
        </w:rPr>
        <w:t xml:space="preserve"> </w:t>
      </w:r>
      <w:r>
        <w:rPr>
          <w:rFonts w:ascii="Arial"/>
          <w:sz w:val="20"/>
        </w:rPr>
        <w:t>with</w:t>
      </w:r>
      <w:r>
        <w:rPr>
          <w:rFonts w:ascii="Arial"/>
          <w:spacing w:val="-10"/>
          <w:sz w:val="20"/>
        </w:rPr>
        <w:t xml:space="preserve"> </w:t>
      </w:r>
      <w:r>
        <w:rPr>
          <w:rFonts w:ascii="Arial"/>
          <w:sz w:val="20"/>
        </w:rPr>
        <w:t>regard</w:t>
      </w:r>
      <w:r>
        <w:rPr>
          <w:rFonts w:ascii="Arial"/>
          <w:spacing w:val="-9"/>
          <w:sz w:val="20"/>
        </w:rPr>
        <w:t xml:space="preserve"> </w:t>
      </w:r>
      <w:r>
        <w:rPr>
          <w:rFonts w:ascii="Arial"/>
          <w:sz w:val="20"/>
        </w:rPr>
        <w:t>to</w:t>
      </w:r>
      <w:r>
        <w:rPr>
          <w:rFonts w:ascii="Arial"/>
          <w:spacing w:val="-8"/>
          <w:sz w:val="20"/>
        </w:rPr>
        <w:t xml:space="preserve"> </w:t>
      </w:r>
      <w:r>
        <w:rPr>
          <w:rFonts w:ascii="Arial"/>
          <w:sz w:val="20"/>
        </w:rPr>
        <w:t>copyright violation,</w:t>
      </w:r>
      <w:r>
        <w:rPr>
          <w:rFonts w:ascii="Arial"/>
          <w:spacing w:val="-27"/>
          <w:sz w:val="20"/>
        </w:rPr>
        <w:t xml:space="preserve"> </w:t>
      </w:r>
      <w:r>
        <w:rPr>
          <w:rFonts w:ascii="Arial"/>
          <w:sz w:val="20"/>
        </w:rPr>
        <w:t>breach</w:t>
      </w:r>
      <w:r>
        <w:rPr>
          <w:rFonts w:ascii="Arial"/>
          <w:spacing w:val="-28"/>
          <w:sz w:val="20"/>
        </w:rPr>
        <w:t xml:space="preserve"> </w:t>
      </w:r>
      <w:r>
        <w:rPr>
          <w:rFonts w:ascii="Arial"/>
          <w:sz w:val="20"/>
        </w:rPr>
        <w:t>of</w:t>
      </w:r>
      <w:r>
        <w:rPr>
          <w:rFonts w:ascii="Arial"/>
          <w:spacing w:val="-27"/>
          <w:sz w:val="20"/>
        </w:rPr>
        <w:t xml:space="preserve"> </w:t>
      </w:r>
      <w:r>
        <w:rPr>
          <w:rFonts w:ascii="Arial"/>
          <w:sz w:val="20"/>
        </w:rPr>
        <w:t>confidentiality,</w:t>
      </w:r>
      <w:r>
        <w:rPr>
          <w:rFonts w:ascii="Arial"/>
          <w:spacing w:val="-26"/>
          <w:sz w:val="20"/>
        </w:rPr>
        <w:t xml:space="preserve"> </w:t>
      </w:r>
      <w:r>
        <w:rPr>
          <w:rFonts w:ascii="Arial"/>
          <w:sz w:val="20"/>
        </w:rPr>
        <w:t>defamation</w:t>
      </w:r>
      <w:r>
        <w:rPr>
          <w:rFonts w:ascii="Arial"/>
          <w:spacing w:val="-29"/>
          <w:sz w:val="20"/>
        </w:rPr>
        <w:t xml:space="preserve"> </w:t>
      </w:r>
      <w:r>
        <w:rPr>
          <w:rFonts w:ascii="Arial"/>
          <w:sz w:val="20"/>
        </w:rPr>
        <w:t>and</w:t>
      </w:r>
      <w:r>
        <w:rPr>
          <w:rFonts w:ascii="Arial"/>
          <w:spacing w:val="-27"/>
          <w:sz w:val="20"/>
        </w:rPr>
        <w:t xml:space="preserve"> </w:t>
      </w:r>
      <w:r>
        <w:rPr>
          <w:rFonts w:ascii="Arial"/>
          <w:sz w:val="20"/>
        </w:rPr>
        <w:t>any</w:t>
      </w:r>
      <w:r>
        <w:rPr>
          <w:rFonts w:ascii="Arial"/>
          <w:spacing w:val="-27"/>
          <w:sz w:val="20"/>
        </w:rPr>
        <w:t xml:space="preserve"> </w:t>
      </w:r>
      <w:r>
        <w:rPr>
          <w:rFonts w:ascii="Arial"/>
          <w:sz w:val="20"/>
        </w:rPr>
        <w:t>other</w:t>
      </w:r>
      <w:r>
        <w:rPr>
          <w:rFonts w:ascii="Arial"/>
          <w:spacing w:val="-27"/>
          <w:sz w:val="20"/>
        </w:rPr>
        <w:t xml:space="preserve"> </w:t>
      </w:r>
      <w:r>
        <w:rPr>
          <w:rFonts w:ascii="Arial"/>
          <w:sz w:val="20"/>
        </w:rPr>
        <w:t>third</w:t>
      </w:r>
      <w:r>
        <w:rPr>
          <w:rFonts w:ascii="Arial"/>
          <w:spacing w:val="-28"/>
          <w:sz w:val="20"/>
        </w:rPr>
        <w:t xml:space="preserve"> </w:t>
      </w:r>
      <w:r>
        <w:rPr>
          <w:rFonts w:ascii="Arial"/>
          <w:sz w:val="20"/>
        </w:rPr>
        <w:t>party</w:t>
      </w:r>
      <w:r>
        <w:rPr>
          <w:rFonts w:ascii="Arial"/>
          <w:spacing w:val="-28"/>
          <w:sz w:val="20"/>
        </w:rPr>
        <w:t xml:space="preserve"> </w:t>
      </w:r>
      <w:r>
        <w:rPr>
          <w:rFonts w:ascii="Arial"/>
          <w:sz w:val="20"/>
        </w:rPr>
        <w:t>right</w:t>
      </w:r>
      <w:r>
        <w:rPr>
          <w:rFonts w:ascii="Arial"/>
          <w:spacing w:val="-26"/>
          <w:sz w:val="20"/>
        </w:rPr>
        <w:t xml:space="preserve"> </w:t>
      </w:r>
      <w:r>
        <w:rPr>
          <w:rFonts w:ascii="Arial"/>
          <w:sz w:val="20"/>
        </w:rPr>
        <w:t>infringement.</w:t>
      </w:r>
    </w:p>
    <w:p w14:paraId="74A89163" w14:textId="77777777" w:rsidR="00551168" w:rsidRDefault="00551168">
      <w:pPr>
        <w:pStyle w:val="BodyText"/>
        <w:spacing w:before="8"/>
        <w:rPr>
          <w:rFonts w:ascii="Arial"/>
          <w:sz w:val="15"/>
        </w:rPr>
      </w:pPr>
    </w:p>
    <w:p w14:paraId="01DE8618" w14:textId="77777777" w:rsidR="00551168" w:rsidRDefault="00647E4E">
      <w:pPr>
        <w:pStyle w:val="ListParagraph"/>
        <w:numPr>
          <w:ilvl w:val="0"/>
          <w:numId w:val="15"/>
        </w:numPr>
        <w:tabs>
          <w:tab w:val="left" w:pos="599"/>
        </w:tabs>
        <w:ind w:hanging="325"/>
        <w:rPr>
          <w:rFonts w:ascii="Arial"/>
          <w:b/>
          <w:sz w:val="20"/>
        </w:rPr>
      </w:pPr>
      <w:r>
        <w:rPr>
          <w:rFonts w:ascii="Arial"/>
          <w:b/>
          <w:w w:val="95"/>
          <w:sz w:val="20"/>
        </w:rPr>
        <w:t>Research</w:t>
      </w:r>
      <w:r>
        <w:rPr>
          <w:rFonts w:ascii="Arial"/>
          <w:b/>
          <w:spacing w:val="-16"/>
          <w:w w:val="95"/>
          <w:sz w:val="20"/>
        </w:rPr>
        <w:t xml:space="preserve"> </w:t>
      </w:r>
      <w:r>
        <w:rPr>
          <w:rFonts w:ascii="Arial"/>
          <w:b/>
          <w:w w:val="95"/>
          <w:sz w:val="20"/>
        </w:rPr>
        <w:t>Code</w:t>
      </w:r>
      <w:r>
        <w:rPr>
          <w:rFonts w:ascii="Arial"/>
          <w:b/>
          <w:spacing w:val="-13"/>
          <w:w w:val="95"/>
          <w:sz w:val="20"/>
        </w:rPr>
        <w:t xml:space="preserve"> </w:t>
      </w:r>
      <w:r>
        <w:rPr>
          <w:rFonts w:ascii="Arial"/>
          <w:b/>
          <w:w w:val="95"/>
          <w:sz w:val="20"/>
        </w:rPr>
        <w:t>of</w:t>
      </w:r>
      <w:r>
        <w:rPr>
          <w:rFonts w:ascii="Arial"/>
          <w:b/>
          <w:spacing w:val="-12"/>
          <w:w w:val="95"/>
          <w:sz w:val="20"/>
        </w:rPr>
        <w:t xml:space="preserve"> </w:t>
      </w:r>
      <w:r>
        <w:rPr>
          <w:rFonts w:ascii="Arial"/>
          <w:b/>
          <w:w w:val="95"/>
          <w:sz w:val="20"/>
        </w:rPr>
        <w:t>Practice</w:t>
      </w:r>
      <w:r>
        <w:rPr>
          <w:rFonts w:ascii="Arial"/>
          <w:b/>
          <w:spacing w:val="-15"/>
          <w:w w:val="95"/>
          <w:sz w:val="20"/>
        </w:rPr>
        <w:t xml:space="preserve"> </w:t>
      </w:r>
      <w:r>
        <w:rPr>
          <w:rFonts w:ascii="Arial"/>
          <w:b/>
          <w:w w:val="95"/>
          <w:sz w:val="20"/>
        </w:rPr>
        <w:t>and</w:t>
      </w:r>
      <w:r>
        <w:rPr>
          <w:rFonts w:ascii="Arial"/>
          <w:b/>
          <w:spacing w:val="-13"/>
          <w:w w:val="95"/>
          <w:sz w:val="20"/>
        </w:rPr>
        <w:t xml:space="preserve"> </w:t>
      </w:r>
      <w:r>
        <w:rPr>
          <w:rFonts w:ascii="Arial"/>
          <w:b/>
          <w:w w:val="95"/>
          <w:sz w:val="20"/>
        </w:rPr>
        <w:t>Ethics</w:t>
      </w:r>
      <w:r>
        <w:rPr>
          <w:rFonts w:ascii="Arial"/>
          <w:b/>
          <w:spacing w:val="-14"/>
          <w:w w:val="95"/>
          <w:sz w:val="20"/>
        </w:rPr>
        <w:t xml:space="preserve"> </w:t>
      </w:r>
      <w:r>
        <w:rPr>
          <w:rFonts w:ascii="Arial"/>
          <w:b/>
          <w:w w:val="95"/>
          <w:sz w:val="20"/>
        </w:rPr>
        <w:t>Review</w:t>
      </w:r>
      <w:r>
        <w:rPr>
          <w:rFonts w:ascii="Arial"/>
          <w:b/>
          <w:spacing w:val="-12"/>
          <w:w w:val="95"/>
          <w:sz w:val="20"/>
        </w:rPr>
        <w:t xml:space="preserve"> </w:t>
      </w:r>
      <w:r>
        <w:rPr>
          <w:rFonts w:ascii="Arial"/>
          <w:b/>
          <w:w w:val="95"/>
          <w:sz w:val="20"/>
        </w:rPr>
        <w:t>Procedures</w:t>
      </w:r>
    </w:p>
    <w:p w14:paraId="50CAF566" w14:textId="77777777" w:rsidR="00551168" w:rsidRDefault="00551168">
      <w:pPr>
        <w:pStyle w:val="BodyText"/>
        <w:rPr>
          <w:rFonts w:ascii="Arial"/>
          <w:b/>
          <w:sz w:val="20"/>
        </w:rPr>
      </w:pPr>
    </w:p>
    <w:p w14:paraId="15352A1E" w14:textId="77777777" w:rsidR="00551168" w:rsidRDefault="00647E4E">
      <w:pPr>
        <w:ind w:left="274"/>
        <w:rPr>
          <w:rFonts w:ascii="Arial" w:hAnsi="Arial"/>
          <w:sz w:val="20"/>
        </w:rPr>
      </w:pPr>
      <w:r>
        <w:rPr>
          <w:rFonts w:ascii="Arial" w:hAnsi="Arial"/>
          <w:sz w:val="20"/>
        </w:rPr>
        <w:t>I declare that I have abided by the University’s Research Ethics Review Procedures.</w:t>
      </w:r>
    </w:p>
    <w:p w14:paraId="339D8622" w14:textId="77777777" w:rsidR="00551168" w:rsidRDefault="00551168">
      <w:pPr>
        <w:pStyle w:val="BodyText"/>
        <w:rPr>
          <w:rFonts w:ascii="Arial"/>
          <w:sz w:val="20"/>
        </w:rPr>
      </w:pPr>
    </w:p>
    <w:p w14:paraId="3D2F99E6" w14:textId="77777777" w:rsidR="00551168" w:rsidRDefault="00551168">
      <w:pPr>
        <w:pStyle w:val="BodyText"/>
        <w:rPr>
          <w:rFonts w:ascii="Arial"/>
          <w:sz w:val="20"/>
        </w:rPr>
      </w:pPr>
    </w:p>
    <w:p w14:paraId="662FD456" w14:textId="77777777" w:rsidR="00551168" w:rsidRDefault="00551168">
      <w:pPr>
        <w:pStyle w:val="BodyText"/>
        <w:rPr>
          <w:rFonts w:ascii="Arial"/>
          <w:sz w:val="20"/>
        </w:rPr>
      </w:pPr>
    </w:p>
    <w:p w14:paraId="53F1C188" w14:textId="28A8DBC8" w:rsidR="00551168" w:rsidRDefault="00FE2D12">
      <w:pPr>
        <w:pStyle w:val="BodyText"/>
        <w:spacing w:before="4"/>
        <w:rPr>
          <w:rFonts w:ascii="Arial"/>
          <w:sz w:val="16"/>
        </w:rPr>
      </w:pPr>
      <w:r>
        <w:rPr>
          <w:noProof/>
          <w:lang w:val="en-GB" w:eastAsia="en-GB"/>
        </w:rPr>
        <mc:AlternateContent>
          <mc:Choice Requires="wps">
            <w:drawing>
              <wp:anchor distT="0" distB="0" distL="0" distR="0" simplePos="0" relativeHeight="251662336" behindDoc="1" locked="0" layoutInCell="1" allowOverlap="1" wp14:anchorId="1C583A4D" wp14:editId="3068343D">
                <wp:simplePos x="0" y="0"/>
                <wp:positionH relativeFrom="page">
                  <wp:posOffset>935990</wp:posOffset>
                </wp:positionH>
                <wp:positionV relativeFrom="paragraph">
                  <wp:posOffset>148590</wp:posOffset>
                </wp:positionV>
                <wp:extent cx="1377950" cy="1270"/>
                <wp:effectExtent l="0" t="0" r="0" b="0"/>
                <wp:wrapTopAndBottom/>
                <wp:docPr id="102" name="Freeform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7950" cy="1270"/>
                        </a:xfrm>
                        <a:custGeom>
                          <a:avLst/>
                          <a:gdLst>
                            <a:gd name="T0" fmla="+- 0 1475 1475"/>
                            <a:gd name="T1" fmla="*/ T0 w 2170"/>
                            <a:gd name="T2" fmla="+- 0 3644 1475"/>
                            <a:gd name="T3" fmla="*/ T2 w 2170"/>
                          </a:gdLst>
                          <a:ahLst/>
                          <a:cxnLst>
                            <a:cxn ang="0">
                              <a:pos x="T1" y="0"/>
                            </a:cxn>
                            <a:cxn ang="0">
                              <a:pos x="T3" y="0"/>
                            </a:cxn>
                          </a:cxnLst>
                          <a:rect l="0" t="0" r="r" b="b"/>
                          <a:pathLst>
                            <a:path w="2170">
                              <a:moveTo>
                                <a:pt x="0" y="0"/>
                              </a:moveTo>
                              <a:lnTo>
                                <a:pt x="2169" y="0"/>
                              </a:lnTo>
                            </a:path>
                          </a:pathLst>
                        </a:custGeom>
                        <a:noFill/>
                        <a:ln w="81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59A4D2" id="Freeform 50" o:spid="_x0000_s1026" style="position:absolute;margin-left:73.7pt;margin-top:11.7pt;width:108.5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170,12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" path="m0,0l2169,0e" filled="f" strokeweight="8194emu">
                <v:path arrowok="t" o:connecttype="custom" o:connectlocs="0,0;1377315,0" o:connectangles="0,0"/>
                <w10:wrap type="topAndBottom" anchorx="page"/>
              </v:shape>
            </w:pict>
          </mc:Fallback>
        </mc:AlternateContent>
      </w:r>
      <w:r>
        <w:rPr>
          <w:noProof/>
          <w:lang w:val="en-GB" w:eastAsia="en-GB"/>
        </w:rPr>
        <mc:AlternateContent>
          <mc:Choice Requires="wps">
            <w:drawing>
              <wp:anchor distT="0" distB="0" distL="0" distR="0" simplePos="0" relativeHeight="251663360" behindDoc="1" locked="0" layoutInCell="1" allowOverlap="1" wp14:anchorId="7FC15CDB" wp14:editId="71AEBB44">
                <wp:simplePos x="0" y="0"/>
                <wp:positionH relativeFrom="page">
                  <wp:posOffset>4228465</wp:posOffset>
                </wp:positionH>
                <wp:positionV relativeFrom="paragraph">
                  <wp:posOffset>148590</wp:posOffset>
                </wp:positionV>
                <wp:extent cx="1377950" cy="1270"/>
                <wp:effectExtent l="0" t="0" r="0" b="0"/>
                <wp:wrapTopAndBottom/>
                <wp:docPr id="100" name="Freeform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7950" cy="1270"/>
                        </a:xfrm>
                        <a:custGeom>
                          <a:avLst/>
                          <a:gdLst>
                            <a:gd name="T0" fmla="+- 0 6660 6660"/>
                            <a:gd name="T1" fmla="*/ T0 w 2170"/>
                            <a:gd name="T2" fmla="+- 0 8829 6660"/>
                            <a:gd name="T3" fmla="*/ T2 w 2170"/>
                          </a:gdLst>
                          <a:ahLst/>
                          <a:cxnLst>
                            <a:cxn ang="0">
                              <a:pos x="T1" y="0"/>
                            </a:cxn>
                            <a:cxn ang="0">
                              <a:pos x="T3" y="0"/>
                            </a:cxn>
                          </a:cxnLst>
                          <a:rect l="0" t="0" r="r" b="b"/>
                          <a:pathLst>
                            <a:path w="2170">
                              <a:moveTo>
                                <a:pt x="0" y="0"/>
                              </a:moveTo>
                              <a:lnTo>
                                <a:pt x="2169" y="0"/>
                              </a:lnTo>
                            </a:path>
                          </a:pathLst>
                        </a:custGeom>
                        <a:noFill/>
                        <a:ln w="81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F58209" id="Freeform 49" o:spid="_x0000_s1026" style="position:absolute;margin-left:332.95pt;margin-top:11.7pt;width:108.5pt;height:.1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170,12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" path="m0,0l2169,0e" filled="f" strokeweight="8194emu">
                <v:path arrowok="t" o:connecttype="custom" o:connectlocs="0,0;1377315,0" o:connectangles="0,0"/>
                <w10:wrap type="topAndBottom" anchorx="page"/>
              </v:shape>
            </w:pict>
          </mc:Fallback>
        </mc:AlternateContent>
      </w:r>
    </w:p>
    <w:p w14:paraId="7C9A5385" w14:textId="77777777" w:rsidR="00551168" w:rsidRDefault="00647E4E">
      <w:pPr>
        <w:tabs>
          <w:tab w:val="left" w:pos="5459"/>
        </w:tabs>
        <w:spacing w:line="219" w:lineRule="exact"/>
        <w:ind w:left="274"/>
        <w:rPr>
          <w:rFonts w:ascii="Arial"/>
          <w:sz w:val="20"/>
        </w:rPr>
      </w:pPr>
      <w:r>
        <w:rPr>
          <w:rFonts w:ascii="Arial"/>
          <w:w w:val="95"/>
          <w:sz w:val="20"/>
        </w:rPr>
        <w:t>Signature</w:t>
      </w:r>
      <w:r>
        <w:rPr>
          <w:rFonts w:ascii="Arial"/>
          <w:spacing w:val="-22"/>
          <w:w w:val="95"/>
          <w:sz w:val="20"/>
        </w:rPr>
        <w:t xml:space="preserve"> </w:t>
      </w:r>
      <w:r>
        <w:rPr>
          <w:rFonts w:ascii="Arial"/>
          <w:w w:val="95"/>
          <w:sz w:val="20"/>
        </w:rPr>
        <w:t>of</w:t>
      </w:r>
      <w:r>
        <w:rPr>
          <w:rFonts w:ascii="Arial"/>
          <w:spacing w:val="-22"/>
          <w:w w:val="95"/>
          <w:sz w:val="20"/>
        </w:rPr>
        <w:t xml:space="preserve"> </w:t>
      </w:r>
      <w:r>
        <w:rPr>
          <w:rFonts w:ascii="Arial"/>
          <w:w w:val="95"/>
          <w:sz w:val="20"/>
        </w:rPr>
        <w:t>Student</w:t>
      </w:r>
      <w:r>
        <w:rPr>
          <w:rFonts w:ascii="Arial"/>
          <w:w w:val="95"/>
          <w:sz w:val="20"/>
        </w:rPr>
        <w:tab/>
      </w:r>
      <w:r>
        <w:rPr>
          <w:rFonts w:ascii="Arial"/>
          <w:sz w:val="20"/>
        </w:rPr>
        <w:t>Name</w:t>
      </w:r>
      <w:r>
        <w:rPr>
          <w:rFonts w:ascii="Arial"/>
          <w:spacing w:val="-15"/>
          <w:sz w:val="20"/>
        </w:rPr>
        <w:t xml:space="preserve"> </w:t>
      </w:r>
      <w:r>
        <w:rPr>
          <w:rFonts w:ascii="Arial"/>
          <w:sz w:val="20"/>
        </w:rPr>
        <w:t>of</w:t>
      </w:r>
      <w:r>
        <w:rPr>
          <w:rFonts w:ascii="Arial"/>
          <w:spacing w:val="-14"/>
          <w:sz w:val="20"/>
        </w:rPr>
        <w:t xml:space="preserve"> </w:t>
      </w:r>
      <w:r>
        <w:rPr>
          <w:rFonts w:ascii="Arial"/>
          <w:sz w:val="20"/>
        </w:rPr>
        <w:t>Student</w:t>
      </w:r>
      <w:r>
        <w:rPr>
          <w:rFonts w:ascii="Arial"/>
          <w:spacing w:val="-13"/>
          <w:sz w:val="20"/>
        </w:rPr>
        <w:t xml:space="preserve"> </w:t>
      </w:r>
      <w:r>
        <w:rPr>
          <w:rFonts w:ascii="Arial"/>
          <w:sz w:val="20"/>
        </w:rPr>
        <w:t>(in</w:t>
      </w:r>
      <w:r>
        <w:rPr>
          <w:rFonts w:ascii="Arial"/>
          <w:spacing w:val="-15"/>
          <w:sz w:val="20"/>
        </w:rPr>
        <w:t xml:space="preserve"> </w:t>
      </w:r>
      <w:r>
        <w:rPr>
          <w:rFonts w:ascii="Arial"/>
          <w:sz w:val="20"/>
        </w:rPr>
        <w:t>Caps)</w:t>
      </w:r>
    </w:p>
    <w:p w14:paraId="478322B5" w14:textId="77777777" w:rsidR="00551168" w:rsidRDefault="00551168">
      <w:pPr>
        <w:pStyle w:val="BodyText"/>
        <w:rPr>
          <w:rFonts w:ascii="Arial"/>
          <w:sz w:val="20"/>
        </w:rPr>
      </w:pPr>
    </w:p>
    <w:p w14:paraId="0CD74A4E" w14:textId="77777777" w:rsidR="00551168" w:rsidRDefault="00551168">
      <w:pPr>
        <w:pStyle w:val="BodyText"/>
        <w:rPr>
          <w:rFonts w:ascii="Arial"/>
          <w:sz w:val="20"/>
        </w:rPr>
      </w:pPr>
    </w:p>
    <w:p w14:paraId="3A4A4FED" w14:textId="02E52C7C" w:rsidR="00551168" w:rsidRDefault="00FE2D12">
      <w:pPr>
        <w:pStyle w:val="BodyText"/>
        <w:spacing w:before="10"/>
        <w:rPr>
          <w:rFonts w:ascii="Arial"/>
          <w:sz w:val="17"/>
        </w:rPr>
      </w:pPr>
      <w:r>
        <w:rPr>
          <w:noProof/>
          <w:lang w:val="en-GB" w:eastAsia="en-GB"/>
        </w:rPr>
        <mc:AlternateContent>
          <mc:Choice Requires="wps">
            <w:drawing>
              <wp:anchor distT="0" distB="0" distL="0" distR="0" simplePos="0" relativeHeight="251664384" behindDoc="1" locked="0" layoutInCell="1" allowOverlap="1" wp14:anchorId="3814494D" wp14:editId="6731F732">
                <wp:simplePos x="0" y="0"/>
                <wp:positionH relativeFrom="page">
                  <wp:posOffset>935990</wp:posOffset>
                </wp:positionH>
                <wp:positionV relativeFrom="paragraph">
                  <wp:posOffset>160020</wp:posOffset>
                </wp:positionV>
                <wp:extent cx="1315720" cy="1270"/>
                <wp:effectExtent l="0" t="0" r="0" b="0"/>
                <wp:wrapTopAndBottom/>
                <wp:docPr id="98" name="Freeform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15720" cy="1270"/>
                        </a:xfrm>
                        <a:custGeom>
                          <a:avLst/>
                          <a:gdLst>
                            <a:gd name="T0" fmla="+- 0 1475 1475"/>
                            <a:gd name="T1" fmla="*/ T0 w 2072"/>
                            <a:gd name="T2" fmla="+- 0 3547 1475"/>
                            <a:gd name="T3" fmla="*/ T2 w 2072"/>
                          </a:gdLst>
                          <a:ahLst/>
                          <a:cxnLst>
                            <a:cxn ang="0">
                              <a:pos x="T1" y="0"/>
                            </a:cxn>
                            <a:cxn ang="0">
                              <a:pos x="T3" y="0"/>
                            </a:cxn>
                          </a:cxnLst>
                          <a:rect l="0" t="0" r="r" b="b"/>
                          <a:pathLst>
                            <a:path w="2072">
                              <a:moveTo>
                                <a:pt x="0" y="0"/>
                              </a:moveTo>
                              <a:lnTo>
                                <a:pt x="2072" y="0"/>
                              </a:lnTo>
                            </a:path>
                          </a:pathLst>
                        </a:custGeom>
                        <a:noFill/>
                        <a:ln w="81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840270" id="Freeform 48" o:spid="_x0000_s1026" style="position:absolute;margin-left:73.7pt;margin-top:12.6pt;width:103.6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072,12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" path="m0,0l2072,0e" filled="f" strokeweight="8194emu">
                <v:path arrowok="t" o:connecttype="custom" o:connectlocs="0,0;1315720,0" o:connectangles="0,0"/>
                <w10:wrap type="topAndBottom" anchorx="page"/>
              </v:shape>
            </w:pict>
          </mc:Fallback>
        </mc:AlternateContent>
      </w:r>
    </w:p>
    <w:p w14:paraId="4FE91CC6" w14:textId="77777777" w:rsidR="00551168" w:rsidRDefault="00647E4E">
      <w:pPr>
        <w:spacing w:line="220" w:lineRule="exact"/>
        <w:ind w:left="274"/>
        <w:rPr>
          <w:rFonts w:ascii="Arial"/>
          <w:sz w:val="20"/>
        </w:rPr>
      </w:pPr>
      <w:r>
        <w:rPr>
          <w:rFonts w:ascii="Arial"/>
          <w:sz w:val="20"/>
        </w:rPr>
        <w:t>Date</w:t>
      </w:r>
    </w:p>
    <w:p w14:paraId="3D01C46D" w14:textId="77777777" w:rsidR="00551168" w:rsidRDefault="00551168">
      <w:pPr>
        <w:pStyle w:val="BodyText"/>
        <w:rPr>
          <w:rFonts w:ascii="Arial"/>
          <w:sz w:val="20"/>
        </w:rPr>
      </w:pPr>
    </w:p>
    <w:p w14:paraId="07D9640A" w14:textId="77777777" w:rsidR="00551168" w:rsidRDefault="00551168">
      <w:pPr>
        <w:pStyle w:val="BodyText"/>
        <w:spacing w:before="2"/>
        <w:rPr>
          <w:rFonts w:ascii="Arial"/>
          <w:sz w:val="17"/>
        </w:rPr>
      </w:pPr>
    </w:p>
    <w:p w14:paraId="39DF9053" w14:textId="77777777" w:rsidR="00551168" w:rsidRDefault="00647E4E">
      <w:pPr>
        <w:ind w:left="274"/>
        <w:rPr>
          <w:rFonts w:ascii="Arial"/>
          <w:sz w:val="18"/>
        </w:rPr>
      </w:pPr>
      <w:r>
        <w:rPr>
          <w:rFonts w:ascii="Arial"/>
          <w:sz w:val="18"/>
        </w:rPr>
        <w:t>08.02.2018</w:t>
      </w:r>
    </w:p>
    <w:p w14:paraId="50B09EF0" w14:textId="77777777" w:rsidR="00551168" w:rsidRDefault="00551168">
      <w:pPr>
        <w:rPr>
          <w:rFonts w:ascii="Arial"/>
          <w:sz w:val="18"/>
        </w:rPr>
        <w:sectPr w:rsidR="00551168">
          <w:pgSz w:w="12240" w:h="15840"/>
          <w:pgMar w:top="1500" w:right="0" w:bottom="280" w:left="1200" w:header="720" w:footer="720" w:gutter="0"/>
          <w:cols w:space="720"/>
        </w:sectPr>
      </w:pPr>
    </w:p>
    <w:p w14:paraId="22CE2E69" w14:textId="77777777" w:rsidR="00551168" w:rsidRDefault="00551168">
      <w:pPr>
        <w:pStyle w:val="BodyText"/>
        <w:rPr>
          <w:rFonts w:ascii="Arial"/>
          <w:sz w:val="20"/>
        </w:rPr>
      </w:pPr>
    </w:p>
    <w:p w14:paraId="5AD74816" w14:textId="77777777" w:rsidR="00551168" w:rsidRDefault="00551168">
      <w:pPr>
        <w:pStyle w:val="BodyText"/>
        <w:rPr>
          <w:rFonts w:ascii="Arial"/>
          <w:sz w:val="20"/>
        </w:rPr>
      </w:pPr>
    </w:p>
    <w:p w14:paraId="0FF55AF2" w14:textId="77777777" w:rsidR="00551168" w:rsidRDefault="00551168">
      <w:pPr>
        <w:pStyle w:val="BodyText"/>
        <w:rPr>
          <w:rFonts w:ascii="Arial"/>
          <w:sz w:val="20"/>
        </w:rPr>
      </w:pPr>
    </w:p>
    <w:p w14:paraId="52AEBF6B" w14:textId="77777777" w:rsidR="00551168" w:rsidRDefault="00551168">
      <w:pPr>
        <w:pStyle w:val="BodyText"/>
        <w:rPr>
          <w:rFonts w:ascii="Arial"/>
          <w:sz w:val="20"/>
        </w:rPr>
      </w:pPr>
    </w:p>
    <w:p w14:paraId="14F24CFB" w14:textId="77777777" w:rsidR="00551168" w:rsidRDefault="00551168">
      <w:pPr>
        <w:pStyle w:val="BodyText"/>
        <w:rPr>
          <w:rFonts w:ascii="Arial"/>
          <w:sz w:val="20"/>
        </w:rPr>
      </w:pPr>
    </w:p>
    <w:p w14:paraId="2E7FFC3F" w14:textId="77777777" w:rsidR="00551168" w:rsidRDefault="00551168">
      <w:pPr>
        <w:pStyle w:val="BodyText"/>
        <w:rPr>
          <w:rFonts w:ascii="Arial"/>
          <w:sz w:val="20"/>
        </w:rPr>
      </w:pPr>
    </w:p>
    <w:p w14:paraId="7EFCC62A" w14:textId="77777777" w:rsidR="00551168" w:rsidRDefault="00551168">
      <w:pPr>
        <w:pStyle w:val="BodyText"/>
        <w:spacing w:before="6"/>
        <w:rPr>
          <w:rFonts w:ascii="Arial"/>
          <w:sz w:val="21"/>
        </w:rPr>
      </w:pPr>
    </w:p>
    <w:p w14:paraId="424B2BD3" w14:textId="77777777" w:rsidR="00551168" w:rsidRDefault="00647E4E">
      <w:pPr>
        <w:spacing w:before="55"/>
        <w:ind w:left="694" w:right="1891"/>
        <w:jc w:val="center"/>
        <w:rPr>
          <w:b/>
          <w:sz w:val="24"/>
        </w:rPr>
      </w:pPr>
      <w:r>
        <w:rPr>
          <w:b/>
          <w:w w:val="115"/>
          <w:sz w:val="24"/>
        </w:rPr>
        <w:t>Abstract:</w:t>
      </w:r>
    </w:p>
    <w:p w14:paraId="58DD0D26" w14:textId="77777777" w:rsidR="00551168" w:rsidRDefault="00551168">
      <w:pPr>
        <w:pStyle w:val="BodyText"/>
        <w:rPr>
          <w:b/>
        </w:rPr>
      </w:pPr>
    </w:p>
    <w:p w14:paraId="334E604B" w14:textId="77777777" w:rsidR="00551168" w:rsidRDefault="00551168">
      <w:pPr>
        <w:pStyle w:val="BodyText"/>
        <w:spacing w:before="4"/>
        <w:rPr>
          <w:b/>
          <w:sz w:val="21"/>
        </w:rPr>
      </w:pPr>
    </w:p>
    <w:p w14:paraId="60D0EFE4" w14:textId="77777777" w:rsidR="00551168" w:rsidRDefault="00647E4E">
      <w:pPr>
        <w:pStyle w:val="BodyText"/>
        <w:spacing w:before="1" w:line="312" w:lineRule="auto"/>
        <w:ind w:left="330" w:right="1526"/>
        <w:jc w:val="both"/>
      </w:pPr>
      <w:r>
        <w:rPr>
          <w:w w:val="105"/>
        </w:rPr>
        <w:t xml:space="preserve">Starting a new job in an office can </w:t>
      </w:r>
      <w:r>
        <w:rPr>
          <w:spacing w:val="3"/>
          <w:w w:val="105"/>
        </w:rPr>
        <w:t xml:space="preserve">be </w:t>
      </w:r>
      <w:r>
        <w:rPr>
          <w:w w:val="105"/>
        </w:rPr>
        <w:t xml:space="preserve">very stressful for an intern or a new employee, espe- cially their first </w:t>
      </w:r>
      <w:r>
        <w:rPr>
          <w:spacing w:val="-3"/>
          <w:w w:val="105"/>
        </w:rPr>
        <w:t xml:space="preserve">day </w:t>
      </w:r>
      <w:r>
        <w:rPr>
          <w:w w:val="105"/>
        </w:rPr>
        <w:t xml:space="preserve">at the office. It takes time to adjust and learn what other employees’ jobs are and </w:t>
      </w:r>
      <w:r>
        <w:rPr>
          <w:spacing w:val="-3"/>
          <w:w w:val="105"/>
        </w:rPr>
        <w:t xml:space="preserve">how  </w:t>
      </w:r>
      <w:r>
        <w:rPr>
          <w:w w:val="105"/>
        </w:rPr>
        <w:t xml:space="preserve">they can </w:t>
      </w:r>
      <w:r>
        <w:rPr>
          <w:spacing w:val="3"/>
          <w:w w:val="105"/>
        </w:rPr>
        <w:t xml:space="preserve">be </w:t>
      </w:r>
      <w:r>
        <w:rPr>
          <w:w w:val="105"/>
        </w:rPr>
        <w:t xml:space="preserve">benecial to them.   It might additionally take some time     for new members to learn the ropes and their purpose within the office building, while understanding and learning </w:t>
      </w:r>
      <w:r>
        <w:rPr>
          <w:spacing w:val="-3"/>
          <w:w w:val="105"/>
        </w:rPr>
        <w:t xml:space="preserve">how </w:t>
      </w:r>
      <w:r>
        <w:rPr>
          <w:w w:val="105"/>
        </w:rPr>
        <w:t xml:space="preserve">to use certain equipment, for example, an automatic </w:t>
      </w:r>
      <w:r>
        <w:rPr>
          <w:spacing w:val="-3"/>
          <w:w w:val="105"/>
        </w:rPr>
        <w:t xml:space="preserve">key </w:t>
      </w:r>
      <w:r>
        <w:rPr>
          <w:w w:val="105"/>
        </w:rPr>
        <w:t xml:space="preserve">lock or simply a coffee machine. Therefore, the </w:t>
      </w:r>
      <w:r>
        <w:rPr>
          <w:spacing w:val="-3"/>
          <w:w w:val="105"/>
        </w:rPr>
        <w:t xml:space="preserve">Workplace </w:t>
      </w:r>
      <w:r>
        <w:rPr>
          <w:w w:val="105"/>
        </w:rPr>
        <w:t>Assistant Augmented Reality tries to identify the user through user proling, while providing the necessary process for the</w:t>
      </w:r>
      <w:r>
        <w:rPr>
          <w:spacing w:val="18"/>
          <w:w w:val="105"/>
        </w:rPr>
        <w:t xml:space="preserve"> </w:t>
      </w:r>
      <w:r>
        <w:rPr>
          <w:w w:val="105"/>
        </w:rPr>
        <w:t>user</w:t>
      </w:r>
      <w:r>
        <w:rPr>
          <w:spacing w:val="19"/>
          <w:w w:val="105"/>
        </w:rPr>
        <w:t xml:space="preserve"> </w:t>
      </w:r>
      <w:r>
        <w:rPr>
          <w:w w:val="105"/>
        </w:rPr>
        <w:t>to</w:t>
      </w:r>
      <w:r>
        <w:rPr>
          <w:spacing w:val="18"/>
          <w:w w:val="105"/>
        </w:rPr>
        <w:t xml:space="preserve"> </w:t>
      </w:r>
      <w:r>
        <w:rPr>
          <w:w w:val="105"/>
        </w:rPr>
        <w:t>learn</w:t>
      </w:r>
      <w:r>
        <w:rPr>
          <w:spacing w:val="19"/>
          <w:w w:val="105"/>
        </w:rPr>
        <w:t xml:space="preserve"> </w:t>
      </w:r>
      <w:r>
        <w:rPr>
          <w:w w:val="105"/>
        </w:rPr>
        <w:t>and</w:t>
      </w:r>
      <w:r>
        <w:rPr>
          <w:spacing w:val="18"/>
          <w:w w:val="105"/>
        </w:rPr>
        <w:t xml:space="preserve"> </w:t>
      </w:r>
      <w:r>
        <w:rPr>
          <w:w w:val="105"/>
        </w:rPr>
        <w:t>understand</w:t>
      </w:r>
      <w:r>
        <w:rPr>
          <w:spacing w:val="19"/>
          <w:w w:val="105"/>
        </w:rPr>
        <w:t xml:space="preserve"> </w:t>
      </w:r>
      <w:r>
        <w:rPr>
          <w:w w:val="105"/>
        </w:rPr>
        <w:t>the</w:t>
      </w:r>
      <w:r>
        <w:rPr>
          <w:spacing w:val="18"/>
          <w:w w:val="105"/>
        </w:rPr>
        <w:t xml:space="preserve"> </w:t>
      </w:r>
      <w:r>
        <w:rPr>
          <w:w w:val="105"/>
        </w:rPr>
        <w:t>information</w:t>
      </w:r>
      <w:r>
        <w:rPr>
          <w:spacing w:val="19"/>
          <w:w w:val="105"/>
        </w:rPr>
        <w:t xml:space="preserve"> </w:t>
      </w:r>
      <w:r>
        <w:rPr>
          <w:spacing w:val="-3"/>
          <w:w w:val="105"/>
        </w:rPr>
        <w:t>relevant</w:t>
      </w:r>
      <w:r>
        <w:rPr>
          <w:spacing w:val="19"/>
          <w:w w:val="105"/>
        </w:rPr>
        <w:t xml:space="preserve"> </w:t>
      </w:r>
      <w:r>
        <w:rPr>
          <w:w w:val="105"/>
        </w:rPr>
        <w:t>to</w:t>
      </w:r>
      <w:r>
        <w:rPr>
          <w:spacing w:val="18"/>
          <w:w w:val="105"/>
        </w:rPr>
        <w:t xml:space="preserve"> </w:t>
      </w:r>
      <w:r>
        <w:rPr>
          <w:w w:val="105"/>
        </w:rPr>
        <w:t>them.</w:t>
      </w:r>
    </w:p>
    <w:p w14:paraId="4A8FE514" w14:textId="77777777" w:rsidR="00551168" w:rsidRDefault="00551168">
      <w:pPr>
        <w:pStyle w:val="BodyText"/>
        <w:rPr>
          <w:sz w:val="31"/>
        </w:rPr>
      </w:pPr>
    </w:p>
    <w:p w14:paraId="0D5415A6" w14:textId="77777777" w:rsidR="00551168" w:rsidRDefault="00647E4E">
      <w:pPr>
        <w:pStyle w:val="BodyText"/>
        <w:spacing w:line="312" w:lineRule="auto"/>
        <w:ind w:left="330" w:right="1527" w:firstLine="351"/>
        <w:jc w:val="both"/>
      </w:pPr>
      <w:r>
        <w:rPr>
          <w:w w:val="105"/>
        </w:rPr>
        <w:t xml:space="preserve">Starting a new job in an office can </w:t>
      </w:r>
      <w:r>
        <w:rPr>
          <w:spacing w:val="3"/>
          <w:w w:val="105"/>
        </w:rPr>
        <w:t xml:space="preserve">be </w:t>
      </w:r>
      <w:r>
        <w:rPr>
          <w:w w:val="105"/>
        </w:rPr>
        <w:t xml:space="preserve">very stressful for an intern or a new employee, especially their first </w:t>
      </w:r>
      <w:r>
        <w:rPr>
          <w:spacing w:val="-3"/>
          <w:w w:val="105"/>
        </w:rPr>
        <w:t xml:space="preserve">day </w:t>
      </w:r>
      <w:r>
        <w:rPr>
          <w:w w:val="105"/>
        </w:rPr>
        <w:t xml:space="preserve">at the office. It takes time to adjust and learn what other em- ployees’ jobs are and </w:t>
      </w:r>
      <w:r>
        <w:rPr>
          <w:spacing w:val="-3"/>
          <w:w w:val="105"/>
        </w:rPr>
        <w:t xml:space="preserve">how </w:t>
      </w:r>
      <w:r>
        <w:rPr>
          <w:w w:val="105"/>
        </w:rPr>
        <w:t xml:space="preserve">they can </w:t>
      </w:r>
      <w:r>
        <w:rPr>
          <w:spacing w:val="3"/>
          <w:w w:val="105"/>
        </w:rPr>
        <w:t xml:space="preserve">be </w:t>
      </w:r>
      <w:r>
        <w:rPr>
          <w:w w:val="105"/>
        </w:rPr>
        <w:t>benecial to them. It might additionally take some time</w:t>
      </w:r>
      <w:r>
        <w:rPr>
          <w:spacing w:val="-4"/>
          <w:w w:val="105"/>
        </w:rPr>
        <w:t xml:space="preserve"> </w:t>
      </w:r>
      <w:r>
        <w:rPr>
          <w:w w:val="105"/>
        </w:rPr>
        <w:t>for</w:t>
      </w:r>
      <w:r>
        <w:rPr>
          <w:spacing w:val="-4"/>
          <w:w w:val="105"/>
        </w:rPr>
        <w:t xml:space="preserve"> </w:t>
      </w:r>
      <w:r>
        <w:rPr>
          <w:w w:val="105"/>
        </w:rPr>
        <w:t>new</w:t>
      </w:r>
      <w:r>
        <w:rPr>
          <w:spacing w:val="-3"/>
          <w:w w:val="105"/>
        </w:rPr>
        <w:t xml:space="preserve"> </w:t>
      </w:r>
      <w:r>
        <w:rPr>
          <w:w w:val="105"/>
        </w:rPr>
        <w:t>members</w:t>
      </w:r>
      <w:r>
        <w:rPr>
          <w:spacing w:val="-4"/>
          <w:w w:val="105"/>
        </w:rPr>
        <w:t xml:space="preserve"> </w:t>
      </w:r>
      <w:r>
        <w:rPr>
          <w:w w:val="105"/>
        </w:rPr>
        <w:t>to</w:t>
      </w:r>
      <w:r>
        <w:rPr>
          <w:spacing w:val="-3"/>
          <w:w w:val="105"/>
        </w:rPr>
        <w:t xml:space="preserve"> </w:t>
      </w:r>
      <w:r>
        <w:rPr>
          <w:w w:val="105"/>
        </w:rPr>
        <w:t>learn</w:t>
      </w:r>
      <w:r>
        <w:rPr>
          <w:spacing w:val="-3"/>
          <w:w w:val="105"/>
        </w:rPr>
        <w:t xml:space="preserve"> </w:t>
      </w:r>
      <w:r>
        <w:rPr>
          <w:w w:val="105"/>
        </w:rPr>
        <w:t>the</w:t>
      </w:r>
      <w:r>
        <w:rPr>
          <w:spacing w:val="-3"/>
          <w:w w:val="105"/>
        </w:rPr>
        <w:t xml:space="preserve"> </w:t>
      </w:r>
      <w:r>
        <w:rPr>
          <w:w w:val="105"/>
        </w:rPr>
        <w:t>ropes</w:t>
      </w:r>
      <w:r>
        <w:rPr>
          <w:spacing w:val="-4"/>
          <w:w w:val="105"/>
        </w:rPr>
        <w:t xml:space="preserve"> </w:t>
      </w:r>
      <w:r>
        <w:rPr>
          <w:w w:val="105"/>
        </w:rPr>
        <w:t>and</w:t>
      </w:r>
      <w:r>
        <w:rPr>
          <w:spacing w:val="-4"/>
          <w:w w:val="105"/>
        </w:rPr>
        <w:t xml:space="preserve"> </w:t>
      </w:r>
      <w:r>
        <w:rPr>
          <w:w w:val="105"/>
        </w:rPr>
        <w:t>their</w:t>
      </w:r>
      <w:r>
        <w:rPr>
          <w:spacing w:val="-3"/>
          <w:w w:val="105"/>
        </w:rPr>
        <w:t xml:space="preserve"> </w:t>
      </w:r>
      <w:r>
        <w:rPr>
          <w:w w:val="105"/>
        </w:rPr>
        <w:t>purpose</w:t>
      </w:r>
      <w:r>
        <w:rPr>
          <w:spacing w:val="-4"/>
          <w:w w:val="105"/>
        </w:rPr>
        <w:t xml:space="preserve"> </w:t>
      </w:r>
      <w:r>
        <w:rPr>
          <w:w w:val="105"/>
        </w:rPr>
        <w:t>within</w:t>
      </w:r>
      <w:r>
        <w:rPr>
          <w:spacing w:val="-4"/>
          <w:w w:val="105"/>
        </w:rPr>
        <w:t xml:space="preserve"> </w:t>
      </w:r>
      <w:r>
        <w:rPr>
          <w:w w:val="105"/>
        </w:rPr>
        <w:t>the</w:t>
      </w:r>
      <w:r>
        <w:rPr>
          <w:spacing w:val="-3"/>
          <w:w w:val="105"/>
        </w:rPr>
        <w:t xml:space="preserve"> </w:t>
      </w:r>
      <w:r>
        <w:rPr>
          <w:w w:val="105"/>
        </w:rPr>
        <w:t>office</w:t>
      </w:r>
      <w:r>
        <w:rPr>
          <w:spacing w:val="-4"/>
          <w:w w:val="105"/>
        </w:rPr>
        <w:t xml:space="preserve"> </w:t>
      </w:r>
      <w:r>
        <w:rPr>
          <w:w w:val="105"/>
        </w:rPr>
        <w:t>building,</w:t>
      </w:r>
      <w:r>
        <w:rPr>
          <w:spacing w:val="-1"/>
          <w:w w:val="105"/>
        </w:rPr>
        <w:t xml:space="preserve"> </w:t>
      </w:r>
      <w:r>
        <w:rPr>
          <w:w w:val="105"/>
        </w:rPr>
        <w:t xml:space="preserve">while understanding and learning </w:t>
      </w:r>
      <w:r>
        <w:rPr>
          <w:spacing w:val="-3"/>
          <w:w w:val="105"/>
        </w:rPr>
        <w:t xml:space="preserve">how </w:t>
      </w:r>
      <w:r>
        <w:rPr>
          <w:w w:val="105"/>
        </w:rPr>
        <w:t xml:space="preserve">to use certain equipment, for example, an automatic </w:t>
      </w:r>
      <w:r>
        <w:rPr>
          <w:spacing w:val="-3"/>
          <w:w w:val="105"/>
        </w:rPr>
        <w:t xml:space="preserve">key </w:t>
      </w:r>
      <w:r>
        <w:rPr>
          <w:w w:val="105"/>
        </w:rPr>
        <w:t xml:space="preserve">lock or simply a coffee machine. Therefore, the </w:t>
      </w:r>
      <w:r>
        <w:rPr>
          <w:spacing w:val="-3"/>
          <w:w w:val="105"/>
        </w:rPr>
        <w:t xml:space="preserve">Workplace </w:t>
      </w:r>
      <w:r>
        <w:rPr>
          <w:w w:val="105"/>
        </w:rPr>
        <w:t>Assistant Augmented Reality will tries to identify the user through user proling, while providing the necessary process for</w:t>
      </w:r>
      <w:r>
        <w:rPr>
          <w:spacing w:val="18"/>
          <w:w w:val="105"/>
        </w:rPr>
        <w:t xml:space="preserve"> </w:t>
      </w:r>
      <w:r>
        <w:rPr>
          <w:w w:val="105"/>
        </w:rPr>
        <w:t>the</w:t>
      </w:r>
      <w:r>
        <w:rPr>
          <w:spacing w:val="19"/>
          <w:w w:val="105"/>
        </w:rPr>
        <w:t xml:space="preserve"> </w:t>
      </w:r>
      <w:r>
        <w:rPr>
          <w:w w:val="105"/>
        </w:rPr>
        <w:t>user</w:t>
      </w:r>
      <w:r>
        <w:rPr>
          <w:spacing w:val="18"/>
          <w:w w:val="105"/>
        </w:rPr>
        <w:t xml:space="preserve"> </w:t>
      </w:r>
      <w:r>
        <w:rPr>
          <w:w w:val="105"/>
        </w:rPr>
        <w:t>to</w:t>
      </w:r>
      <w:r>
        <w:rPr>
          <w:spacing w:val="19"/>
          <w:w w:val="105"/>
        </w:rPr>
        <w:t xml:space="preserve"> </w:t>
      </w:r>
      <w:r>
        <w:rPr>
          <w:w w:val="105"/>
        </w:rPr>
        <w:t>learn</w:t>
      </w:r>
      <w:r>
        <w:rPr>
          <w:spacing w:val="18"/>
          <w:w w:val="105"/>
        </w:rPr>
        <w:t xml:space="preserve"> </w:t>
      </w:r>
      <w:r>
        <w:rPr>
          <w:w w:val="105"/>
        </w:rPr>
        <w:t>and</w:t>
      </w:r>
      <w:r>
        <w:rPr>
          <w:spacing w:val="19"/>
          <w:w w:val="105"/>
        </w:rPr>
        <w:t xml:space="preserve"> </w:t>
      </w:r>
      <w:r>
        <w:rPr>
          <w:w w:val="105"/>
        </w:rPr>
        <w:t>understand</w:t>
      </w:r>
      <w:r>
        <w:rPr>
          <w:spacing w:val="18"/>
          <w:w w:val="105"/>
        </w:rPr>
        <w:t xml:space="preserve"> </w:t>
      </w:r>
      <w:r>
        <w:rPr>
          <w:w w:val="105"/>
        </w:rPr>
        <w:t>the</w:t>
      </w:r>
      <w:r>
        <w:rPr>
          <w:spacing w:val="19"/>
          <w:w w:val="105"/>
        </w:rPr>
        <w:t xml:space="preserve"> </w:t>
      </w:r>
      <w:r>
        <w:rPr>
          <w:w w:val="105"/>
        </w:rPr>
        <w:t>information</w:t>
      </w:r>
      <w:r>
        <w:rPr>
          <w:spacing w:val="18"/>
          <w:w w:val="105"/>
        </w:rPr>
        <w:t xml:space="preserve"> </w:t>
      </w:r>
      <w:r>
        <w:rPr>
          <w:spacing w:val="-3"/>
          <w:w w:val="105"/>
        </w:rPr>
        <w:t>relevant</w:t>
      </w:r>
      <w:r>
        <w:rPr>
          <w:spacing w:val="19"/>
          <w:w w:val="105"/>
        </w:rPr>
        <w:t xml:space="preserve"> </w:t>
      </w:r>
      <w:r>
        <w:rPr>
          <w:w w:val="105"/>
        </w:rPr>
        <w:t>to</w:t>
      </w:r>
      <w:r>
        <w:rPr>
          <w:spacing w:val="18"/>
          <w:w w:val="105"/>
        </w:rPr>
        <w:t xml:space="preserve"> </w:t>
      </w:r>
      <w:r>
        <w:rPr>
          <w:w w:val="105"/>
        </w:rPr>
        <w:t>them.</w:t>
      </w:r>
    </w:p>
    <w:p w14:paraId="6DCF2B90" w14:textId="77777777" w:rsidR="00551168" w:rsidRDefault="00551168">
      <w:pPr>
        <w:pStyle w:val="BodyText"/>
        <w:rPr>
          <w:sz w:val="31"/>
        </w:rPr>
      </w:pPr>
    </w:p>
    <w:p w14:paraId="3FC71E3C" w14:textId="77777777" w:rsidR="00551168" w:rsidRDefault="00647E4E">
      <w:pPr>
        <w:pStyle w:val="BodyText"/>
        <w:spacing w:line="312" w:lineRule="auto"/>
        <w:ind w:left="330" w:right="1528" w:firstLine="351"/>
        <w:jc w:val="both"/>
      </w:pPr>
      <w:r>
        <w:rPr>
          <w:w w:val="105"/>
        </w:rPr>
        <w:t xml:space="preserve">The conducted research and experimentation will ultimately determine whether us-   ing </w:t>
      </w:r>
      <w:r>
        <w:rPr>
          <w:spacing w:val="-3"/>
          <w:w w:val="105"/>
        </w:rPr>
        <w:t xml:space="preserve">Vuforia’s </w:t>
      </w:r>
      <w:r>
        <w:rPr>
          <w:w w:val="105"/>
        </w:rPr>
        <w:t xml:space="preserve">augmentation techniques is sufficient to complete certain augmented reality tasks. If not, better augmentation techniques will </w:t>
      </w:r>
      <w:r>
        <w:rPr>
          <w:spacing w:val="3"/>
          <w:w w:val="105"/>
        </w:rPr>
        <w:t xml:space="preserve">be </w:t>
      </w:r>
      <w:r>
        <w:rPr>
          <w:w w:val="105"/>
        </w:rPr>
        <w:t xml:space="preserve">compared with </w:t>
      </w:r>
      <w:r>
        <w:rPr>
          <w:spacing w:val="-3"/>
          <w:w w:val="105"/>
        </w:rPr>
        <w:t xml:space="preserve">Vuforia’s </w:t>
      </w:r>
      <w:r>
        <w:rPr>
          <w:w w:val="105"/>
        </w:rPr>
        <w:t>techniques and ultimately</w:t>
      </w:r>
      <w:r>
        <w:rPr>
          <w:spacing w:val="30"/>
          <w:w w:val="105"/>
        </w:rPr>
        <w:t xml:space="preserve"> </w:t>
      </w:r>
      <w:r>
        <w:rPr>
          <w:w w:val="105"/>
        </w:rPr>
        <w:t>recommended.</w:t>
      </w:r>
    </w:p>
    <w:p w14:paraId="54DFC56D" w14:textId="77777777" w:rsidR="00551168" w:rsidRDefault="00551168">
      <w:pPr>
        <w:spacing w:line="312" w:lineRule="auto"/>
        <w:jc w:val="both"/>
        <w:sectPr w:rsidR="00551168">
          <w:pgSz w:w="12240" w:h="15840"/>
          <w:pgMar w:top="1500" w:right="0" w:bottom="280" w:left="1200" w:header="720" w:footer="720" w:gutter="0"/>
          <w:cols w:space="720"/>
        </w:sectPr>
      </w:pPr>
    </w:p>
    <w:p w14:paraId="27A5DA70" w14:textId="77777777" w:rsidR="00551168" w:rsidRDefault="00551168">
      <w:pPr>
        <w:pStyle w:val="BodyText"/>
        <w:rPr>
          <w:sz w:val="20"/>
        </w:rPr>
      </w:pPr>
    </w:p>
    <w:p w14:paraId="20B9CD7C" w14:textId="77777777" w:rsidR="00551168" w:rsidRDefault="00551168">
      <w:pPr>
        <w:pStyle w:val="BodyText"/>
        <w:rPr>
          <w:sz w:val="20"/>
        </w:rPr>
      </w:pPr>
    </w:p>
    <w:p w14:paraId="130CDCE0" w14:textId="77777777" w:rsidR="00551168" w:rsidRDefault="00551168">
      <w:pPr>
        <w:pStyle w:val="BodyText"/>
        <w:rPr>
          <w:sz w:val="20"/>
        </w:rPr>
      </w:pPr>
    </w:p>
    <w:p w14:paraId="6F823425" w14:textId="77777777" w:rsidR="00551168" w:rsidRDefault="00551168">
      <w:pPr>
        <w:pStyle w:val="BodyText"/>
        <w:rPr>
          <w:sz w:val="20"/>
        </w:rPr>
      </w:pPr>
    </w:p>
    <w:p w14:paraId="7117672D" w14:textId="77777777" w:rsidR="00551168" w:rsidRDefault="00551168">
      <w:pPr>
        <w:pStyle w:val="BodyText"/>
        <w:rPr>
          <w:sz w:val="20"/>
        </w:rPr>
      </w:pPr>
    </w:p>
    <w:p w14:paraId="29DE0D61" w14:textId="77777777" w:rsidR="00551168" w:rsidRDefault="00551168">
      <w:pPr>
        <w:pStyle w:val="BodyText"/>
        <w:rPr>
          <w:sz w:val="20"/>
        </w:rPr>
      </w:pPr>
    </w:p>
    <w:p w14:paraId="46B40899" w14:textId="77777777" w:rsidR="00551168" w:rsidRDefault="00551168">
      <w:pPr>
        <w:pStyle w:val="BodyText"/>
        <w:spacing w:before="6"/>
        <w:rPr>
          <w:sz w:val="21"/>
        </w:rPr>
      </w:pPr>
    </w:p>
    <w:p w14:paraId="03BA9E91" w14:textId="77777777" w:rsidR="00551168" w:rsidRDefault="00647E4E">
      <w:pPr>
        <w:spacing w:before="55"/>
        <w:ind w:left="694" w:right="1891"/>
        <w:jc w:val="center"/>
        <w:rPr>
          <w:b/>
          <w:sz w:val="24"/>
        </w:rPr>
      </w:pPr>
      <w:r>
        <w:rPr>
          <w:b/>
          <w:w w:val="115"/>
          <w:sz w:val="24"/>
        </w:rPr>
        <w:t>Acknowledgements:</w:t>
      </w:r>
    </w:p>
    <w:p w14:paraId="2961D102" w14:textId="77777777" w:rsidR="00551168" w:rsidRDefault="00551168">
      <w:pPr>
        <w:pStyle w:val="BodyText"/>
        <w:rPr>
          <w:b/>
        </w:rPr>
      </w:pPr>
    </w:p>
    <w:p w14:paraId="289BF346" w14:textId="77777777" w:rsidR="00551168" w:rsidRDefault="00551168">
      <w:pPr>
        <w:pStyle w:val="BodyText"/>
        <w:spacing w:before="4"/>
        <w:rPr>
          <w:b/>
          <w:sz w:val="21"/>
        </w:rPr>
      </w:pPr>
    </w:p>
    <w:p w14:paraId="01D08B17" w14:textId="77777777" w:rsidR="00551168" w:rsidRDefault="00647E4E">
      <w:pPr>
        <w:pStyle w:val="BodyText"/>
        <w:spacing w:before="1" w:line="312" w:lineRule="auto"/>
        <w:ind w:left="330" w:right="1163"/>
      </w:pPr>
      <w:r>
        <w:rPr>
          <w:w w:val="105"/>
        </w:rPr>
        <w:t>I would like to thank CCBill, for allowing me to carry out my research for WAAR on their behalf using their environment as a basis for my application.</w:t>
      </w:r>
    </w:p>
    <w:p w14:paraId="3874AFD9" w14:textId="77777777" w:rsidR="00551168" w:rsidRDefault="00551168">
      <w:pPr>
        <w:spacing w:line="312" w:lineRule="auto"/>
        <w:sectPr w:rsidR="00551168">
          <w:pgSz w:w="12240" w:h="15840"/>
          <w:pgMar w:top="1500" w:right="0" w:bottom="280" w:left="1200" w:header="720" w:footer="720" w:gutter="0"/>
          <w:cols w:space="720"/>
        </w:sectPr>
      </w:pPr>
    </w:p>
    <w:p w14:paraId="6F8ADE0A" w14:textId="77777777" w:rsidR="00551168" w:rsidRDefault="00551168">
      <w:pPr>
        <w:pStyle w:val="BodyText"/>
        <w:spacing w:before="5"/>
        <w:rPr>
          <w:sz w:val="9"/>
        </w:rPr>
      </w:pPr>
    </w:p>
    <w:p w14:paraId="3D751E0B" w14:textId="77777777" w:rsidR="00551168" w:rsidRDefault="00647E4E">
      <w:pPr>
        <w:spacing w:before="41"/>
        <w:ind w:left="330"/>
        <w:rPr>
          <w:b/>
          <w:sz w:val="34"/>
        </w:rPr>
      </w:pPr>
      <w:r>
        <w:rPr>
          <w:b/>
          <w:w w:val="120"/>
          <w:sz w:val="34"/>
        </w:rPr>
        <w:t>Contents</w:t>
      </w:r>
    </w:p>
    <w:sdt>
      <w:sdtPr>
        <w:rPr>
          <w:b w:val="0"/>
          <w:bCs w:val="0"/>
          <w:sz w:val="22"/>
          <w:szCs w:val="22"/>
        </w:rPr>
        <w:id w:val="1465080848"/>
        <w:docPartObj>
          <w:docPartGallery w:val="Table of Contents"/>
          <w:docPartUnique/>
        </w:docPartObj>
      </w:sdtPr>
      <w:sdtContent>
        <w:p w14:paraId="510E61F0" w14:textId="77777777" w:rsidR="00551168" w:rsidRDefault="00647E4E">
          <w:pPr>
            <w:pStyle w:val="TOC1"/>
            <w:numPr>
              <w:ilvl w:val="0"/>
              <w:numId w:val="14"/>
            </w:numPr>
            <w:tabs>
              <w:tab w:val="left" w:pos="681"/>
              <w:tab w:val="left" w:pos="682"/>
              <w:tab w:val="right" w:pos="9508"/>
            </w:tabs>
            <w:spacing w:before="298"/>
          </w:pPr>
          <w:r>
            <w:fldChar w:fldCharType="begin"/>
          </w:r>
          <w:r>
            <w:instrText xml:space="preserve">TOC \o "1-3" \h \z \u </w:instrText>
          </w:r>
          <w:r>
            <w:fldChar w:fldCharType="separate"/>
          </w:r>
          <w:hyperlink w:anchor="_TOC_250029" w:history="1">
            <w:r>
              <w:rPr>
                <w:w w:val="115"/>
              </w:rPr>
              <w:t>Introduction</w:t>
            </w:r>
            <w:r>
              <w:rPr>
                <w:w w:val="115"/>
              </w:rPr>
              <w:tab/>
              <w:t>1</w:t>
            </w:r>
          </w:hyperlink>
        </w:p>
        <w:p w14:paraId="2FD01B24" w14:textId="77777777" w:rsidR="00551168" w:rsidRDefault="00647E4E">
          <w:pPr>
            <w:pStyle w:val="TOC2"/>
            <w:tabs>
              <w:tab w:val="left" w:pos="1220"/>
              <w:tab w:val="right" w:pos="9508"/>
            </w:tabs>
            <w:spacing w:before="82"/>
            <w:ind w:left="681" w:firstLine="0"/>
          </w:pPr>
          <w:hyperlink w:anchor="_TOC_250028" w:history="1">
            <w:r>
              <w:rPr>
                <w:w w:val="105"/>
              </w:rPr>
              <w:t>1.1</w:t>
            </w:r>
            <w:r>
              <w:rPr>
                <w:w w:val="105"/>
              </w:rPr>
              <w:tab/>
              <w:t>Problem</w:t>
            </w:r>
            <w:r>
              <w:rPr>
                <w:spacing w:val="15"/>
                <w:w w:val="105"/>
              </w:rPr>
              <w:t xml:space="preserve"> </w:t>
            </w:r>
            <w:r>
              <w:rPr>
                <w:w w:val="105"/>
              </w:rPr>
              <w:t xml:space="preserve">Definition </w:t>
            </w:r>
            <w:r>
              <w:rPr>
                <w:spacing w:val="4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w w:val="105"/>
              </w:rPr>
              <w:tab/>
              <w:t>1</w:t>
            </w:r>
          </w:hyperlink>
        </w:p>
        <w:p w14:paraId="5DADFD95" w14:textId="77777777" w:rsidR="00551168" w:rsidRDefault="00647E4E">
          <w:pPr>
            <w:pStyle w:val="TOC2"/>
            <w:tabs>
              <w:tab w:val="left" w:pos="1220"/>
              <w:tab w:val="right" w:pos="9508"/>
            </w:tabs>
            <w:ind w:left="681" w:firstLine="0"/>
          </w:pPr>
          <w:hyperlink w:anchor="_TOC_250027" w:history="1">
            <w:r>
              <w:rPr>
                <w:w w:val="105"/>
              </w:rPr>
              <w:t>1.2</w:t>
            </w:r>
            <w:r>
              <w:rPr>
                <w:w w:val="105"/>
              </w:rPr>
              <w:tab/>
              <w:t>Motivation</w:t>
            </w:r>
            <w:r>
              <w:rPr>
                <w:spacing w:val="19"/>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w w:val="105"/>
              </w:rPr>
              <w:tab/>
              <w:t>1</w:t>
            </w:r>
          </w:hyperlink>
        </w:p>
        <w:p w14:paraId="76E61E3C" w14:textId="77777777" w:rsidR="00551168" w:rsidRDefault="00647E4E">
          <w:pPr>
            <w:pStyle w:val="TOC2"/>
            <w:tabs>
              <w:tab w:val="left" w:pos="1220"/>
              <w:tab w:val="right" w:pos="9507"/>
            </w:tabs>
            <w:spacing w:before="82"/>
            <w:ind w:left="681" w:firstLine="0"/>
          </w:pPr>
          <w:hyperlink w:anchor="_TOC_250026" w:history="1">
            <w:r>
              <w:rPr>
                <w:w w:val="105"/>
              </w:rPr>
              <w:t>1.3</w:t>
            </w:r>
            <w:r>
              <w:rPr>
                <w:w w:val="105"/>
              </w:rPr>
              <w:tab/>
            </w:r>
            <w:r>
              <w:rPr>
                <w:spacing w:val="-3"/>
                <w:w w:val="105"/>
              </w:rPr>
              <w:t xml:space="preserve">Why </w:t>
            </w:r>
            <w:r>
              <w:rPr>
                <w:w w:val="105"/>
              </w:rPr>
              <w:t>the Problem is Non-Trivial .  .  .  .  .  .  .  .  .  .  .  .  .  .  .  .  .  .  .  .  .  .</w:t>
            </w:r>
            <w:r>
              <w:rPr>
                <w:spacing w:val="22"/>
                <w:w w:val="105"/>
              </w:rPr>
              <w:t xml:space="preserve"> </w:t>
            </w:r>
            <w:r>
              <w:rPr>
                <w:w w:val="105"/>
              </w:rPr>
              <w:t>.</w:t>
            </w:r>
            <w:r>
              <w:rPr>
                <w:spacing w:val="57"/>
                <w:w w:val="105"/>
              </w:rPr>
              <w:t xml:space="preserve"> </w:t>
            </w:r>
            <w:r>
              <w:rPr>
                <w:w w:val="105"/>
              </w:rPr>
              <w:t>.</w:t>
            </w:r>
            <w:r>
              <w:rPr>
                <w:w w:val="105"/>
              </w:rPr>
              <w:tab/>
              <w:t>2</w:t>
            </w:r>
          </w:hyperlink>
        </w:p>
        <w:p w14:paraId="7522CD38" w14:textId="77777777" w:rsidR="00551168" w:rsidRDefault="00647E4E">
          <w:pPr>
            <w:pStyle w:val="TOC2"/>
            <w:tabs>
              <w:tab w:val="left" w:pos="1220"/>
              <w:tab w:val="left" w:pos="2419"/>
              <w:tab w:val="right" w:pos="9508"/>
            </w:tabs>
            <w:ind w:left="681" w:firstLine="0"/>
          </w:pPr>
          <w:hyperlink w:anchor="_TOC_250025" w:history="1">
            <w:r>
              <w:rPr>
                <w:w w:val="105"/>
              </w:rPr>
              <w:t>1.4</w:t>
            </w:r>
            <w:r>
              <w:rPr>
                <w:w w:val="105"/>
              </w:rPr>
              <w:tab/>
              <w:t>Approach</w:t>
            </w:r>
            <w:r>
              <w:rPr>
                <w:w w:val="105"/>
              </w:rPr>
              <w:tab/>
              <w:t>.</w:t>
            </w:r>
            <w:r>
              <w:rPr>
                <w:spacing w:val="57"/>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w w:val="105"/>
              </w:rPr>
              <w:tab/>
              <w:t>3</w:t>
            </w:r>
          </w:hyperlink>
        </w:p>
        <w:p w14:paraId="5327CD10" w14:textId="77777777" w:rsidR="00551168" w:rsidRDefault="00647E4E">
          <w:pPr>
            <w:pStyle w:val="TOC2"/>
            <w:tabs>
              <w:tab w:val="left" w:pos="1220"/>
              <w:tab w:val="right" w:pos="9507"/>
            </w:tabs>
            <w:spacing w:before="82"/>
            <w:ind w:left="681" w:firstLine="0"/>
          </w:pPr>
          <w:hyperlink w:anchor="_TOC_250024" w:history="1">
            <w:r>
              <w:rPr>
                <w:w w:val="105"/>
              </w:rPr>
              <w:t>1.5</w:t>
            </w:r>
            <w:r>
              <w:rPr>
                <w:w w:val="105"/>
              </w:rPr>
              <w:tab/>
              <w:t>Aim</w:t>
            </w:r>
            <w:r>
              <w:rPr>
                <w:spacing w:val="14"/>
                <w:w w:val="105"/>
              </w:rPr>
              <w:t xml:space="preserve"> </w:t>
            </w:r>
            <w:r>
              <w:rPr>
                <w:w w:val="105"/>
              </w:rPr>
              <w:t>and</w:t>
            </w:r>
            <w:r>
              <w:rPr>
                <w:spacing w:val="16"/>
                <w:w w:val="105"/>
              </w:rPr>
              <w:t xml:space="preserve"> </w:t>
            </w:r>
            <w:r>
              <w:rPr>
                <w:w w:val="105"/>
              </w:rPr>
              <w:t>Objectives</w:t>
            </w:r>
            <w:r>
              <w:rPr>
                <w:spacing w:val="18"/>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w w:val="105"/>
              </w:rPr>
              <w:tab/>
              <w:t>4</w:t>
            </w:r>
          </w:hyperlink>
        </w:p>
        <w:p w14:paraId="38F2B20F" w14:textId="77777777" w:rsidR="00551168" w:rsidRDefault="00647E4E">
          <w:pPr>
            <w:pStyle w:val="TOC2"/>
            <w:tabs>
              <w:tab w:val="left" w:pos="1220"/>
              <w:tab w:val="right" w:pos="9508"/>
            </w:tabs>
            <w:ind w:left="681" w:firstLine="0"/>
          </w:pPr>
          <w:hyperlink w:anchor="_TOC_250023" w:history="1">
            <w:r>
              <w:rPr>
                <w:w w:val="105"/>
              </w:rPr>
              <w:t>1.6</w:t>
            </w:r>
            <w:r>
              <w:rPr>
                <w:w w:val="105"/>
              </w:rPr>
              <w:tab/>
              <w:t>Report</w:t>
            </w:r>
            <w:r>
              <w:rPr>
                <w:spacing w:val="16"/>
                <w:w w:val="105"/>
              </w:rPr>
              <w:t xml:space="preserve"> </w:t>
            </w:r>
            <w:r>
              <w:rPr>
                <w:spacing w:val="-3"/>
                <w:w w:val="105"/>
              </w:rPr>
              <w:t>Layout</w:t>
            </w:r>
            <w:r>
              <w:rPr>
                <w:spacing w:val="5"/>
                <w:w w:val="105"/>
              </w:rPr>
              <w:t xml:space="preserve"> </w:t>
            </w:r>
            <w:r>
              <w:rPr>
                <w:w w:val="105"/>
              </w:rPr>
              <w:t>.</w:t>
            </w:r>
            <w:r>
              <w:rPr>
                <w:spacing w:val="59"/>
                <w:w w:val="105"/>
              </w:rPr>
              <w:t xml:space="preserve"> </w:t>
            </w:r>
            <w:r>
              <w:rPr>
                <w:w w:val="105"/>
              </w:rPr>
              <w:t>.</w:t>
            </w:r>
            <w:r>
              <w:rPr>
                <w:spacing w:val="58"/>
                <w:w w:val="105"/>
              </w:rPr>
              <w:t xml:space="preserve"> </w:t>
            </w:r>
            <w:r>
              <w:rPr>
                <w:w w:val="105"/>
              </w:rPr>
              <w:t>.</w:t>
            </w:r>
            <w:r>
              <w:rPr>
                <w:spacing w:val="59"/>
                <w:w w:val="105"/>
              </w:rPr>
              <w:t xml:space="preserve"> </w:t>
            </w:r>
            <w:r>
              <w:rPr>
                <w:w w:val="105"/>
              </w:rPr>
              <w:t>.</w:t>
            </w:r>
            <w:r>
              <w:rPr>
                <w:spacing w:val="58"/>
                <w:w w:val="105"/>
              </w:rPr>
              <w:t xml:space="preserve"> </w:t>
            </w:r>
            <w:r>
              <w:rPr>
                <w:w w:val="105"/>
              </w:rPr>
              <w:t>.</w:t>
            </w:r>
            <w:r>
              <w:rPr>
                <w:spacing w:val="58"/>
                <w:w w:val="105"/>
              </w:rPr>
              <w:t xml:space="preserve"> </w:t>
            </w:r>
            <w:r>
              <w:rPr>
                <w:w w:val="105"/>
              </w:rPr>
              <w:t>.</w:t>
            </w:r>
            <w:r>
              <w:rPr>
                <w:spacing w:val="59"/>
                <w:w w:val="105"/>
              </w:rPr>
              <w:t xml:space="preserve"> </w:t>
            </w:r>
            <w:r>
              <w:rPr>
                <w:w w:val="105"/>
              </w:rPr>
              <w:t>.</w:t>
            </w:r>
            <w:r>
              <w:rPr>
                <w:spacing w:val="58"/>
                <w:w w:val="105"/>
              </w:rPr>
              <w:t xml:space="preserve"> </w:t>
            </w:r>
            <w:r>
              <w:rPr>
                <w:w w:val="105"/>
              </w:rPr>
              <w:t>.</w:t>
            </w:r>
            <w:r>
              <w:rPr>
                <w:spacing w:val="58"/>
                <w:w w:val="105"/>
              </w:rPr>
              <w:t xml:space="preserve"> </w:t>
            </w:r>
            <w:r>
              <w:rPr>
                <w:w w:val="105"/>
              </w:rPr>
              <w:t>.</w:t>
            </w:r>
            <w:r>
              <w:rPr>
                <w:spacing w:val="59"/>
                <w:w w:val="105"/>
              </w:rPr>
              <w:t xml:space="preserve"> </w:t>
            </w:r>
            <w:r>
              <w:rPr>
                <w:w w:val="105"/>
              </w:rPr>
              <w:t>.</w:t>
            </w:r>
            <w:r>
              <w:rPr>
                <w:spacing w:val="58"/>
                <w:w w:val="105"/>
              </w:rPr>
              <w:t xml:space="preserve"> </w:t>
            </w:r>
            <w:r>
              <w:rPr>
                <w:w w:val="105"/>
              </w:rPr>
              <w:t>.</w:t>
            </w:r>
            <w:r>
              <w:rPr>
                <w:spacing w:val="59"/>
                <w:w w:val="105"/>
              </w:rPr>
              <w:t xml:space="preserve"> </w:t>
            </w:r>
            <w:r>
              <w:rPr>
                <w:w w:val="105"/>
              </w:rPr>
              <w:t>.</w:t>
            </w:r>
            <w:r>
              <w:rPr>
                <w:spacing w:val="58"/>
                <w:w w:val="105"/>
              </w:rPr>
              <w:t xml:space="preserve"> </w:t>
            </w:r>
            <w:r>
              <w:rPr>
                <w:w w:val="105"/>
              </w:rPr>
              <w:t>.</w:t>
            </w:r>
            <w:r>
              <w:rPr>
                <w:spacing w:val="58"/>
                <w:w w:val="105"/>
              </w:rPr>
              <w:t xml:space="preserve"> </w:t>
            </w:r>
            <w:r>
              <w:rPr>
                <w:w w:val="105"/>
              </w:rPr>
              <w:t>.</w:t>
            </w:r>
            <w:r>
              <w:rPr>
                <w:spacing w:val="59"/>
                <w:w w:val="105"/>
              </w:rPr>
              <w:t xml:space="preserve"> </w:t>
            </w:r>
            <w:r>
              <w:rPr>
                <w:w w:val="105"/>
              </w:rPr>
              <w:t>.</w:t>
            </w:r>
            <w:r>
              <w:rPr>
                <w:spacing w:val="58"/>
                <w:w w:val="105"/>
              </w:rPr>
              <w:t xml:space="preserve"> </w:t>
            </w:r>
            <w:r>
              <w:rPr>
                <w:w w:val="105"/>
              </w:rPr>
              <w:t>.</w:t>
            </w:r>
            <w:r>
              <w:rPr>
                <w:spacing w:val="59"/>
                <w:w w:val="105"/>
              </w:rPr>
              <w:t xml:space="preserve"> </w:t>
            </w:r>
            <w:r>
              <w:rPr>
                <w:w w:val="105"/>
              </w:rPr>
              <w:t>.</w:t>
            </w:r>
            <w:r>
              <w:rPr>
                <w:spacing w:val="58"/>
                <w:w w:val="105"/>
              </w:rPr>
              <w:t xml:space="preserve"> </w:t>
            </w:r>
            <w:r>
              <w:rPr>
                <w:w w:val="105"/>
              </w:rPr>
              <w:t>.</w:t>
            </w:r>
            <w:r>
              <w:rPr>
                <w:spacing w:val="58"/>
                <w:w w:val="105"/>
              </w:rPr>
              <w:t xml:space="preserve"> </w:t>
            </w:r>
            <w:r>
              <w:rPr>
                <w:w w:val="105"/>
              </w:rPr>
              <w:t>.</w:t>
            </w:r>
            <w:r>
              <w:rPr>
                <w:spacing w:val="59"/>
                <w:w w:val="105"/>
              </w:rPr>
              <w:t xml:space="preserve"> </w:t>
            </w:r>
            <w:r>
              <w:rPr>
                <w:w w:val="105"/>
              </w:rPr>
              <w:t>.</w:t>
            </w:r>
            <w:r>
              <w:rPr>
                <w:spacing w:val="58"/>
                <w:w w:val="105"/>
              </w:rPr>
              <w:t xml:space="preserve"> </w:t>
            </w:r>
            <w:r>
              <w:rPr>
                <w:w w:val="105"/>
              </w:rPr>
              <w:t>.</w:t>
            </w:r>
            <w:r>
              <w:rPr>
                <w:spacing w:val="58"/>
                <w:w w:val="105"/>
              </w:rPr>
              <w:t xml:space="preserve"> </w:t>
            </w:r>
            <w:r>
              <w:rPr>
                <w:w w:val="105"/>
              </w:rPr>
              <w:t>.</w:t>
            </w:r>
            <w:r>
              <w:rPr>
                <w:spacing w:val="59"/>
                <w:w w:val="105"/>
              </w:rPr>
              <w:t xml:space="preserve"> </w:t>
            </w:r>
            <w:r>
              <w:rPr>
                <w:w w:val="105"/>
              </w:rPr>
              <w:t>.</w:t>
            </w:r>
            <w:r>
              <w:rPr>
                <w:spacing w:val="58"/>
                <w:w w:val="105"/>
              </w:rPr>
              <w:t xml:space="preserve"> </w:t>
            </w:r>
            <w:r>
              <w:rPr>
                <w:w w:val="105"/>
              </w:rPr>
              <w:t>.</w:t>
            </w:r>
            <w:r>
              <w:rPr>
                <w:spacing w:val="59"/>
                <w:w w:val="105"/>
              </w:rPr>
              <w:t xml:space="preserve"> </w:t>
            </w:r>
            <w:r>
              <w:rPr>
                <w:w w:val="105"/>
              </w:rPr>
              <w:t>.</w:t>
            </w:r>
            <w:r>
              <w:rPr>
                <w:spacing w:val="58"/>
                <w:w w:val="105"/>
              </w:rPr>
              <w:t xml:space="preserve"> </w:t>
            </w:r>
            <w:r>
              <w:rPr>
                <w:w w:val="105"/>
              </w:rPr>
              <w:t>.</w:t>
            </w:r>
            <w:r>
              <w:rPr>
                <w:spacing w:val="58"/>
                <w:w w:val="105"/>
              </w:rPr>
              <w:t xml:space="preserve"> </w:t>
            </w:r>
            <w:r>
              <w:rPr>
                <w:w w:val="105"/>
              </w:rPr>
              <w:t>.</w:t>
            </w:r>
            <w:r>
              <w:rPr>
                <w:spacing w:val="59"/>
                <w:w w:val="105"/>
              </w:rPr>
              <w:t xml:space="preserve"> </w:t>
            </w:r>
            <w:r>
              <w:rPr>
                <w:w w:val="105"/>
              </w:rPr>
              <w:t>.</w:t>
            </w:r>
            <w:r>
              <w:rPr>
                <w:spacing w:val="58"/>
                <w:w w:val="105"/>
              </w:rPr>
              <w:t xml:space="preserve"> </w:t>
            </w:r>
            <w:r>
              <w:rPr>
                <w:w w:val="105"/>
              </w:rPr>
              <w:t>.</w:t>
            </w:r>
            <w:r>
              <w:rPr>
                <w:spacing w:val="58"/>
                <w:w w:val="105"/>
              </w:rPr>
              <w:t xml:space="preserve"> </w:t>
            </w:r>
            <w:r>
              <w:rPr>
                <w:w w:val="105"/>
              </w:rPr>
              <w:t>.</w:t>
            </w:r>
            <w:r>
              <w:rPr>
                <w:spacing w:val="59"/>
                <w:w w:val="105"/>
              </w:rPr>
              <w:t xml:space="preserve"> </w:t>
            </w:r>
            <w:r>
              <w:rPr>
                <w:w w:val="105"/>
              </w:rPr>
              <w:t>.</w:t>
            </w:r>
            <w:r>
              <w:rPr>
                <w:spacing w:val="58"/>
                <w:w w:val="105"/>
              </w:rPr>
              <w:t xml:space="preserve"> </w:t>
            </w:r>
            <w:r>
              <w:rPr>
                <w:w w:val="105"/>
              </w:rPr>
              <w:t>.</w:t>
            </w:r>
            <w:r>
              <w:rPr>
                <w:spacing w:val="59"/>
                <w:w w:val="105"/>
              </w:rPr>
              <w:t xml:space="preserve"> </w:t>
            </w:r>
            <w:r>
              <w:rPr>
                <w:w w:val="105"/>
              </w:rPr>
              <w:t>.</w:t>
            </w:r>
            <w:r>
              <w:rPr>
                <w:spacing w:val="58"/>
                <w:w w:val="105"/>
              </w:rPr>
              <w:t xml:space="preserve"> </w:t>
            </w:r>
            <w:r>
              <w:rPr>
                <w:w w:val="105"/>
              </w:rPr>
              <w:t>.</w:t>
            </w:r>
            <w:r>
              <w:rPr>
                <w:w w:val="105"/>
              </w:rPr>
              <w:tab/>
              <w:t>4</w:t>
            </w:r>
          </w:hyperlink>
        </w:p>
        <w:p w14:paraId="51A5BBB8" w14:textId="77777777" w:rsidR="00551168" w:rsidRDefault="00647E4E">
          <w:pPr>
            <w:pStyle w:val="TOC1"/>
            <w:numPr>
              <w:ilvl w:val="0"/>
              <w:numId w:val="14"/>
            </w:numPr>
            <w:tabs>
              <w:tab w:val="left" w:pos="681"/>
              <w:tab w:val="left" w:pos="682"/>
              <w:tab w:val="right" w:pos="9509"/>
            </w:tabs>
            <w:spacing w:before="317"/>
          </w:pPr>
          <w:hyperlink w:anchor="_TOC_250022" w:history="1">
            <w:r>
              <w:rPr>
                <w:w w:val="110"/>
              </w:rPr>
              <w:t>Background</w:t>
            </w:r>
            <w:r>
              <w:rPr>
                <w:spacing w:val="23"/>
                <w:w w:val="110"/>
              </w:rPr>
              <w:t xml:space="preserve"> </w:t>
            </w:r>
            <w:r>
              <w:rPr>
                <w:w w:val="110"/>
              </w:rPr>
              <w:t>Research</w:t>
            </w:r>
            <w:r>
              <w:rPr>
                <w:w w:val="110"/>
              </w:rPr>
              <w:tab/>
              <w:t>5</w:t>
            </w:r>
          </w:hyperlink>
        </w:p>
        <w:p w14:paraId="5E1F6C9D" w14:textId="77777777" w:rsidR="00551168" w:rsidRDefault="00647E4E">
          <w:pPr>
            <w:pStyle w:val="TOC2"/>
            <w:tabs>
              <w:tab w:val="left" w:pos="1220"/>
              <w:tab w:val="right" w:pos="9507"/>
            </w:tabs>
            <w:spacing w:before="82"/>
            <w:ind w:left="681" w:firstLine="0"/>
          </w:pPr>
          <w:hyperlink w:anchor="_TOC_250021" w:history="1">
            <w:r>
              <w:rPr>
                <w:w w:val="105"/>
              </w:rPr>
              <w:t>2.1</w:t>
            </w:r>
            <w:r>
              <w:rPr>
                <w:w w:val="105"/>
              </w:rPr>
              <w:tab/>
              <w:t>User</w:t>
            </w:r>
            <w:r>
              <w:rPr>
                <w:spacing w:val="14"/>
                <w:w w:val="105"/>
              </w:rPr>
              <w:t xml:space="preserve"> </w:t>
            </w:r>
            <w:r>
              <w:rPr>
                <w:w w:val="105"/>
              </w:rPr>
              <w:t xml:space="preserve">Profiling </w:t>
            </w:r>
            <w:r>
              <w:rPr>
                <w:spacing w:val="28"/>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w w:val="105"/>
              </w:rPr>
              <w:tab/>
              <w:t>5</w:t>
            </w:r>
          </w:hyperlink>
        </w:p>
        <w:p w14:paraId="7696BD04" w14:textId="77777777" w:rsidR="00551168" w:rsidRDefault="00647E4E">
          <w:pPr>
            <w:pStyle w:val="TOC2"/>
            <w:tabs>
              <w:tab w:val="left" w:pos="1220"/>
              <w:tab w:val="right" w:pos="9507"/>
            </w:tabs>
            <w:ind w:left="681" w:firstLine="0"/>
          </w:pPr>
          <w:hyperlink w:anchor="_TOC_250020" w:history="1">
            <w:r>
              <w:rPr>
                <w:w w:val="105"/>
              </w:rPr>
              <w:t>2.2</w:t>
            </w:r>
            <w:r>
              <w:rPr>
                <w:w w:val="105"/>
              </w:rPr>
              <w:tab/>
              <w:t>Augmented</w:t>
            </w:r>
            <w:r>
              <w:rPr>
                <w:spacing w:val="15"/>
                <w:w w:val="105"/>
              </w:rPr>
              <w:t xml:space="preserve"> </w:t>
            </w:r>
            <w:r>
              <w:rPr>
                <w:w w:val="105"/>
              </w:rPr>
              <w:t xml:space="preserve">Reality </w:t>
            </w:r>
            <w:r>
              <w:rPr>
                <w:spacing w:val="19"/>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8"/>
                <w:w w:val="105"/>
              </w:rPr>
              <w:t xml:space="preserve"> </w:t>
            </w:r>
            <w:r>
              <w:rPr>
                <w:w w:val="105"/>
              </w:rPr>
              <w:t>.</w:t>
            </w:r>
            <w:r>
              <w:rPr>
                <w:w w:val="105"/>
              </w:rPr>
              <w:tab/>
              <w:t>6</w:t>
            </w:r>
          </w:hyperlink>
        </w:p>
        <w:p w14:paraId="0FDE3792" w14:textId="77777777" w:rsidR="00551168" w:rsidRDefault="00647E4E">
          <w:pPr>
            <w:pStyle w:val="TOC2"/>
            <w:tabs>
              <w:tab w:val="left" w:pos="1220"/>
              <w:tab w:val="right" w:pos="9507"/>
            </w:tabs>
            <w:spacing w:before="82"/>
            <w:ind w:left="681" w:firstLine="0"/>
          </w:pPr>
          <w:hyperlink w:anchor="_TOC_250019" w:history="1">
            <w:r>
              <w:rPr>
                <w:w w:val="105"/>
              </w:rPr>
              <w:t>2.3</w:t>
            </w:r>
            <w:r>
              <w:rPr>
                <w:w w:val="105"/>
              </w:rPr>
              <w:tab/>
              <w:t>Mobile</w:t>
            </w:r>
            <w:r>
              <w:rPr>
                <w:spacing w:val="15"/>
                <w:w w:val="105"/>
              </w:rPr>
              <w:t xml:space="preserve"> </w:t>
            </w:r>
            <w:r>
              <w:rPr>
                <w:w w:val="105"/>
              </w:rPr>
              <w:t>Augmented</w:t>
            </w:r>
            <w:r>
              <w:rPr>
                <w:spacing w:val="15"/>
                <w:w w:val="105"/>
              </w:rPr>
              <w:t xml:space="preserve"> </w:t>
            </w:r>
            <w:r>
              <w:rPr>
                <w:w w:val="105"/>
              </w:rPr>
              <w:t>Reality</w:t>
            </w:r>
            <w:r>
              <w:rPr>
                <w:spacing w:val="45"/>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spacing w:val="56"/>
                <w:w w:val="105"/>
              </w:rPr>
              <w:t xml:space="preserve"> </w:t>
            </w:r>
            <w:r>
              <w:rPr>
                <w:w w:val="105"/>
              </w:rPr>
              <w:t>.</w:t>
            </w:r>
            <w:r>
              <w:rPr>
                <w:w w:val="105"/>
              </w:rPr>
              <w:tab/>
              <w:t>6</w:t>
            </w:r>
          </w:hyperlink>
        </w:p>
        <w:p w14:paraId="5B068BEB" w14:textId="77777777" w:rsidR="00551168" w:rsidRDefault="00647E4E">
          <w:pPr>
            <w:pStyle w:val="TOC2"/>
            <w:tabs>
              <w:tab w:val="left" w:pos="1220"/>
              <w:tab w:val="right" w:pos="9507"/>
            </w:tabs>
            <w:ind w:left="681" w:firstLine="0"/>
          </w:pPr>
          <w:hyperlink w:anchor="_TOC_250018" w:history="1">
            <w:r>
              <w:rPr>
                <w:w w:val="105"/>
              </w:rPr>
              <w:t>2.4</w:t>
            </w:r>
            <w:r>
              <w:rPr>
                <w:w w:val="105"/>
              </w:rPr>
              <w:tab/>
              <w:t>Augmented</w:t>
            </w:r>
            <w:r>
              <w:rPr>
                <w:spacing w:val="15"/>
                <w:w w:val="105"/>
              </w:rPr>
              <w:t xml:space="preserve"> </w:t>
            </w:r>
            <w:r>
              <w:rPr>
                <w:w w:val="105"/>
              </w:rPr>
              <w:t>Reality</w:t>
            </w:r>
            <w:r>
              <w:rPr>
                <w:spacing w:val="15"/>
                <w:w w:val="105"/>
              </w:rPr>
              <w:t xml:space="preserve"> </w:t>
            </w:r>
            <w:r>
              <w:rPr>
                <w:w w:val="105"/>
              </w:rPr>
              <w:t>Navigation</w:t>
            </w:r>
            <w:r>
              <w:rPr>
                <w:spacing w:val="-2"/>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w w:val="105"/>
              </w:rPr>
              <w:tab/>
              <w:t>7</w:t>
            </w:r>
          </w:hyperlink>
        </w:p>
        <w:p w14:paraId="253292D6" w14:textId="77777777" w:rsidR="00551168" w:rsidRDefault="00647E4E">
          <w:pPr>
            <w:pStyle w:val="TOC2"/>
            <w:numPr>
              <w:ilvl w:val="1"/>
              <w:numId w:val="14"/>
            </w:numPr>
            <w:tabs>
              <w:tab w:val="left" w:pos="1220"/>
              <w:tab w:val="left" w:pos="1221"/>
              <w:tab w:val="right" w:pos="9506"/>
            </w:tabs>
            <w:ind w:hanging="540"/>
          </w:pPr>
          <w:hyperlink w:anchor="_TOC_250017" w:history="1">
            <w:r>
              <w:rPr>
                <w:w w:val="105"/>
              </w:rPr>
              <w:t xml:space="preserve">Traditional Computer Vision for </w:t>
            </w:r>
            <w:r>
              <w:rPr>
                <w:spacing w:val="2"/>
                <w:w w:val="105"/>
              </w:rPr>
              <w:t xml:space="preserve">Object </w:t>
            </w:r>
            <w:r>
              <w:rPr>
                <w:w w:val="105"/>
              </w:rPr>
              <w:t>Detection  .  .  .  .  .  .  .  .  .  .  .  .</w:t>
            </w:r>
            <w:r>
              <w:rPr>
                <w:spacing w:val="42"/>
                <w:w w:val="105"/>
              </w:rPr>
              <w:t xml:space="preserve"> </w:t>
            </w:r>
            <w:r>
              <w:rPr>
                <w:w w:val="105"/>
              </w:rPr>
              <w:t>.</w:t>
            </w:r>
            <w:r>
              <w:rPr>
                <w:spacing w:val="57"/>
                <w:w w:val="105"/>
              </w:rPr>
              <w:t xml:space="preserve"> </w:t>
            </w:r>
            <w:r>
              <w:rPr>
                <w:w w:val="105"/>
              </w:rPr>
              <w:t>.</w:t>
            </w:r>
            <w:r>
              <w:rPr>
                <w:w w:val="105"/>
              </w:rPr>
              <w:tab/>
              <w:t>8</w:t>
            </w:r>
          </w:hyperlink>
        </w:p>
        <w:p w14:paraId="2037D4C4" w14:textId="77777777" w:rsidR="00551168" w:rsidRDefault="00647E4E">
          <w:pPr>
            <w:pStyle w:val="TOC2"/>
            <w:numPr>
              <w:ilvl w:val="1"/>
              <w:numId w:val="14"/>
            </w:numPr>
            <w:tabs>
              <w:tab w:val="left" w:pos="1220"/>
              <w:tab w:val="left" w:pos="1221"/>
              <w:tab w:val="right" w:pos="9508"/>
            </w:tabs>
            <w:spacing w:before="82"/>
            <w:ind w:hanging="540"/>
          </w:pPr>
          <w:hyperlink w:anchor="_TOC_250016" w:history="1">
            <w:r>
              <w:rPr>
                <w:w w:val="105"/>
              </w:rPr>
              <w:t>Deep Learning in Augmented Reality  .  .  .  .  .  .  .  .  .  .  .  .  .  .  .  .  .  .  .</w:t>
            </w:r>
            <w:r>
              <w:rPr>
                <w:spacing w:val="3"/>
                <w:w w:val="105"/>
              </w:rPr>
              <w:t xml:space="preserve"> </w:t>
            </w:r>
            <w:r>
              <w:rPr>
                <w:w w:val="105"/>
              </w:rPr>
              <w:t>.</w:t>
            </w:r>
            <w:r>
              <w:rPr>
                <w:spacing w:val="56"/>
                <w:w w:val="105"/>
              </w:rPr>
              <w:t xml:space="preserve"> </w:t>
            </w:r>
            <w:r>
              <w:rPr>
                <w:w w:val="105"/>
              </w:rPr>
              <w:t>.</w:t>
            </w:r>
            <w:r>
              <w:rPr>
                <w:w w:val="105"/>
              </w:rPr>
              <w:tab/>
              <w:t>9</w:t>
            </w:r>
          </w:hyperlink>
        </w:p>
        <w:p w14:paraId="18EA1F73" w14:textId="77777777" w:rsidR="00551168" w:rsidRDefault="00647E4E">
          <w:pPr>
            <w:pStyle w:val="TOC2"/>
            <w:tabs>
              <w:tab w:val="left" w:pos="1220"/>
              <w:tab w:val="right" w:pos="9507"/>
            </w:tabs>
            <w:ind w:left="681" w:firstLine="0"/>
          </w:pPr>
          <w:hyperlink w:anchor="_TOC_250015" w:history="1">
            <w:r>
              <w:rPr>
                <w:w w:val="105"/>
              </w:rPr>
              <w:t>2.7</w:t>
            </w:r>
            <w:r>
              <w:rPr>
                <w:w w:val="105"/>
              </w:rPr>
              <w:tab/>
              <w:t>Conclusion</w:t>
            </w:r>
            <w:r>
              <w:rPr>
                <w:spacing w:val="17"/>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6"/>
                <w:w w:val="105"/>
              </w:rPr>
              <w:t xml:space="preserve"> </w:t>
            </w:r>
            <w:r>
              <w:rPr>
                <w:w w:val="105"/>
              </w:rPr>
              <w:t>.</w:t>
            </w:r>
            <w:r>
              <w:rPr>
                <w:spacing w:val="57"/>
                <w:w w:val="105"/>
              </w:rPr>
              <w:t xml:space="preserve"> </w:t>
            </w:r>
            <w:r>
              <w:rPr>
                <w:w w:val="105"/>
              </w:rPr>
              <w:t>.</w:t>
            </w:r>
            <w:r>
              <w:rPr>
                <w:spacing w:val="57"/>
                <w:w w:val="105"/>
              </w:rPr>
              <w:t xml:space="preserve"> </w:t>
            </w:r>
            <w:r>
              <w:rPr>
                <w:w w:val="105"/>
              </w:rPr>
              <w:t>.</w:t>
            </w:r>
            <w:r>
              <w:rPr>
                <w:w w:val="105"/>
              </w:rPr>
              <w:tab/>
              <w:t>9</w:t>
            </w:r>
          </w:hyperlink>
        </w:p>
        <w:p w14:paraId="68C533C0" w14:textId="77777777" w:rsidR="00551168" w:rsidRDefault="00647E4E">
          <w:pPr>
            <w:pStyle w:val="TOC1"/>
            <w:numPr>
              <w:ilvl w:val="0"/>
              <w:numId w:val="14"/>
            </w:numPr>
            <w:tabs>
              <w:tab w:val="left" w:pos="681"/>
              <w:tab w:val="left" w:pos="682"/>
              <w:tab w:val="right" w:pos="9509"/>
            </w:tabs>
          </w:pPr>
          <w:hyperlink w:anchor="_TOC_250014" w:history="1">
            <w:r>
              <w:rPr>
                <w:w w:val="115"/>
              </w:rPr>
              <w:t>Literature</w:t>
            </w:r>
            <w:r>
              <w:rPr>
                <w:spacing w:val="19"/>
                <w:w w:val="115"/>
              </w:rPr>
              <w:t xml:space="preserve"> </w:t>
            </w:r>
            <w:r>
              <w:rPr>
                <w:w w:val="115"/>
              </w:rPr>
              <w:t>Review</w:t>
            </w:r>
            <w:r>
              <w:rPr>
                <w:w w:val="115"/>
              </w:rPr>
              <w:tab/>
              <w:t>10</w:t>
            </w:r>
          </w:hyperlink>
        </w:p>
        <w:p w14:paraId="705F36B2" w14:textId="77777777" w:rsidR="00551168" w:rsidRDefault="00647E4E">
          <w:pPr>
            <w:pStyle w:val="TOC2"/>
            <w:numPr>
              <w:ilvl w:val="1"/>
              <w:numId w:val="13"/>
            </w:numPr>
            <w:tabs>
              <w:tab w:val="left" w:pos="1220"/>
              <w:tab w:val="left" w:pos="1221"/>
              <w:tab w:val="right" w:leader="dot" w:pos="9508"/>
            </w:tabs>
            <w:ind w:hanging="540"/>
          </w:pPr>
          <w:hyperlink w:anchor="_TOC_250013" w:history="1">
            <w:r>
              <w:rPr>
                <w:spacing w:val="-3"/>
                <w:w w:val="105"/>
              </w:rPr>
              <w:t>Workplace</w:t>
            </w:r>
            <w:r>
              <w:rPr>
                <w:spacing w:val="14"/>
                <w:w w:val="105"/>
              </w:rPr>
              <w:t xml:space="preserve"> </w:t>
            </w:r>
            <w:r>
              <w:rPr>
                <w:w w:val="105"/>
              </w:rPr>
              <w:t>Augmented</w:t>
            </w:r>
            <w:r>
              <w:rPr>
                <w:spacing w:val="15"/>
                <w:w w:val="105"/>
              </w:rPr>
              <w:t xml:space="preserve"> </w:t>
            </w:r>
            <w:r>
              <w:rPr>
                <w:w w:val="105"/>
              </w:rPr>
              <w:t>Reality</w:t>
            </w:r>
            <w:r>
              <w:rPr>
                <w:w w:val="105"/>
              </w:rPr>
              <w:tab/>
              <w:t>10</w:t>
            </w:r>
          </w:hyperlink>
        </w:p>
        <w:p w14:paraId="0FC244BA" w14:textId="77777777" w:rsidR="00551168" w:rsidRDefault="00647E4E">
          <w:pPr>
            <w:pStyle w:val="TOC2"/>
            <w:numPr>
              <w:ilvl w:val="1"/>
              <w:numId w:val="13"/>
            </w:numPr>
            <w:tabs>
              <w:tab w:val="left" w:pos="1220"/>
              <w:tab w:val="left" w:pos="1221"/>
              <w:tab w:val="right" w:leader="dot" w:pos="9508"/>
            </w:tabs>
            <w:spacing w:before="82"/>
            <w:ind w:hanging="540"/>
          </w:pPr>
          <w:hyperlink w:anchor="_TOC_250012" w:history="1">
            <w:r>
              <w:rPr>
                <w:w w:val="105"/>
              </w:rPr>
              <w:t>Recommendation Systems for</w:t>
            </w:r>
            <w:r>
              <w:rPr>
                <w:spacing w:val="40"/>
                <w:w w:val="105"/>
              </w:rPr>
              <w:t xml:space="preserve"> </w:t>
            </w:r>
            <w:r>
              <w:rPr>
                <w:w w:val="105"/>
              </w:rPr>
              <w:t>Augmented</w:t>
            </w:r>
            <w:r>
              <w:rPr>
                <w:spacing w:val="14"/>
                <w:w w:val="105"/>
              </w:rPr>
              <w:t xml:space="preserve"> </w:t>
            </w:r>
            <w:r>
              <w:rPr>
                <w:w w:val="105"/>
              </w:rPr>
              <w:t>Reality</w:t>
            </w:r>
            <w:r>
              <w:rPr>
                <w:w w:val="105"/>
              </w:rPr>
              <w:tab/>
              <w:t>11</w:t>
            </w:r>
          </w:hyperlink>
        </w:p>
        <w:p w14:paraId="2AD34300" w14:textId="77777777" w:rsidR="00551168" w:rsidRDefault="00647E4E">
          <w:pPr>
            <w:pStyle w:val="TOC2"/>
            <w:numPr>
              <w:ilvl w:val="1"/>
              <w:numId w:val="13"/>
            </w:numPr>
            <w:tabs>
              <w:tab w:val="left" w:pos="1220"/>
              <w:tab w:val="left" w:pos="1221"/>
              <w:tab w:val="right" w:leader="dot" w:pos="9505"/>
            </w:tabs>
            <w:ind w:hanging="540"/>
          </w:pPr>
          <w:hyperlink w:anchor="_TOC_250011" w:history="1">
            <w:r>
              <w:rPr>
                <w:w w:val="105"/>
              </w:rPr>
              <w:t>Computer Vision Approaches in</w:t>
            </w:r>
            <w:r>
              <w:rPr>
                <w:spacing w:val="53"/>
                <w:w w:val="105"/>
              </w:rPr>
              <w:t xml:space="preserve"> </w:t>
            </w:r>
            <w:r>
              <w:rPr>
                <w:w w:val="105"/>
              </w:rPr>
              <w:t>Augmented</w:t>
            </w:r>
            <w:r>
              <w:rPr>
                <w:spacing w:val="14"/>
                <w:w w:val="105"/>
              </w:rPr>
              <w:t xml:space="preserve"> </w:t>
            </w:r>
            <w:r>
              <w:rPr>
                <w:w w:val="105"/>
              </w:rPr>
              <w:t>Reality</w:t>
            </w:r>
            <w:r>
              <w:rPr>
                <w:w w:val="105"/>
              </w:rPr>
              <w:tab/>
              <w:t>12</w:t>
            </w:r>
          </w:hyperlink>
        </w:p>
        <w:p w14:paraId="05BE3005" w14:textId="77777777" w:rsidR="00551168" w:rsidRDefault="00647E4E">
          <w:pPr>
            <w:pStyle w:val="TOC2"/>
            <w:numPr>
              <w:ilvl w:val="1"/>
              <w:numId w:val="13"/>
            </w:numPr>
            <w:tabs>
              <w:tab w:val="left" w:pos="1220"/>
              <w:tab w:val="left" w:pos="1221"/>
              <w:tab w:val="right" w:leader="dot" w:pos="9508"/>
            </w:tabs>
            <w:ind w:hanging="540"/>
          </w:pPr>
          <w:hyperlink w:anchor="_TOC_250010" w:history="1">
            <w:r>
              <w:t>Conclusion</w:t>
            </w:r>
            <w:r>
              <w:tab/>
              <w:t>14</w:t>
            </w:r>
          </w:hyperlink>
        </w:p>
        <w:p w14:paraId="6C44DB33" w14:textId="77777777" w:rsidR="00551168" w:rsidRDefault="00647E4E">
          <w:pPr>
            <w:pStyle w:val="TOC1"/>
            <w:numPr>
              <w:ilvl w:val="0"/>
              <w:numId w:val="14"/>
            </w:numPr>
            <w:tabs>
              <w:tab w:val="left" w:pos="681"/>
              <w:tab w:val="left" w:pos="682"/>
              <w:tab w:val="right" w:pos="9509"/>
            </w:tabs>
          </w:pPr>
          <w:hyperlink w:anchor="_TOC_250009" w:history="1">
            <w:r>
              <w:rPr>
                <w:w w:val="115"/>
              </w:rPr>
              <w:t>Design</w:t>
            </w:r>
            <w:r>
              <w:rPr>
                <w:w w:val="115"/>
              </w:rPr>
              <w:tab/>
              <w:t>15</w:t>
            </w:r>
          </w:hyperlink>
        </w:p>
        <w:p w14:paraId="289A13E3" w14:textId="77777777" w:rsidR="00551168" w:rsidRDefault="00647E4E">
          <w:pPr>
            <w:pStyle w:val="TOC2"/>
            <w:numPr>
              <w:ilvl w:val="1"/>
              <w:numId w:val="12"/>
            </w:numPr>
            <w:tabs>
              <w:tab w:val="left" w:pos="1220"/>
              <w:tab w:val="left" w:pos="1221"/>
              <w:tab w:val="right" w:leader="dot" w:pos="9508"/>
            </w:tabs>
            <w:ind w:hanging="540"/>
          </w:pPr>
          <w:hyperlink w:anchor="_TOC_250008" w:history="1">
            <w:r>
              <w:t>Overview</w:t>
            </w:r>
            <w:r>
              <w:tab/>
              <w:t>15</w:t>
            </w:r>
          </w:hyperlink>
        </w:p>
        <w:p w14:paraId="39F9B5B8" w14:textId="77777777" w:rsidR="00551168" w:rsidRDefault="00647E4E">
          <w:pPr>
            <w:pStyle w:val="TOC2"/>
            <w:numPr>
              <w:ilvl w:val="1"/>
              <w:numId w:val="12"/>
            </w:numPr>
            <w:tabs>
              <w:tab w:val="left" w:pos="1220"/>
              <w:tab w:val="left" w:pos="1221"/>
              <w:tab w:val="right" w:leader="dot" w:pos="9507"/>
            </w:tabs>
            <w:spacing w:before="82"/>
            <w:ind w:hanging="540"/>
          </w:pPr>
          <w:hyperlink w:anchor="_TOC_250007" w:history="1">
            <w:r>
              <w:rPr>
                <w:w w:val="105"/>
              </w:rPr>
              <w:t>Data</w:t>
            </w:r>
            <w:r>
              <w:rPr>
                <w:spacing w:val="15"/>
                <w:w w:val="105"/>
              </w:rPr>
              <w:t xml:space="preserve"> </w:t>
            </w:r>
            <w:r>
              <w:rPr>
                <w:w w:val="105"/>
              </w:rPr>
              <w:t>Handling</w:t>
            </w:r>
            <w:r>
              <w:rPr>
                <w:w w:val="105"/>
              </w:rPr>
              <w:tab/>
              <w:t>15</w:t>
            </w:r>
          </w:hyperlink>
        </w:p>
        <w:p w14:paraId="3BBD2DE8" w14:textId="77777777" w:rsidR="00551168" w:rsidRDefault="00647E4E">
          <w:pPr>
            <w:pStyle w:val="TOC2"/>
            <w:numPr>
              <w:ilvl w:val="1"/>
              <w:numId w:val="12"/>
            </w:numPr>
            <w:tabs>
              <w:tab w:val="left" w:pos="1220"/>
              <w:tab w:val="left" w:pos="1221"/>
              <w:tab w:val="right" w:leader="dot" w:pos="9508"/>
            </w:tabs>
            <w:ind w:hanging="540"/>
          </w:pPr>
          <w:hyperlink w:anchor="_TOC_250006" w:history="1">
            <w:r>
              <w:rPr>
                <w:spacing w:val="-3"/>
                <w:w w:val="105"/>
              </w:rPr>
              <w:t>Feature</w:t>
            </w:r>
            <w:r>
              <w:rPr>
                <w:spacing w:val="15"/>
                <w:w w:val="105"/>
              </w:rPr>
              <w:t xml:space="preserve"> </w:t>
            </w:r>
            <w:r>
              <w:rPr>
                <w:w w:val="105"/>
              </w:rPr>
              <w:t>Extraction</w:t>
            </w:r>
            <w:r>
              <w:rPr>
                <w:w w:val="105"/>
              </w:rPr>
              <w:tab/>
              <w:t>15</w:t>
            </w:r>
          </w:hyperlink>
        </w:p>
        <w:p w14:paraId="639703DB" w14:textId="77777777" w:rsidR="00551168" w:rsidRDefault="00647E4E">
          <w:pPr>
            <w:pStyle w:val="TOC2"/>
            <w:numPr>
              <w:ilvl w:val="1"/>
              <w:numId w:val="12"/>
            </w:numPr>
            <w:tabs>
              <w:tab w:val="left" w:pos="1220"/>
              <w:tab w:val="left" w:pos="1221"/>
              <w:tab w:val="right" w:leader="dot" w:pos="9508"/>
            </w:tabs>
            <w:ind w:hanging="540"/>
          </w:pPr>
          <w:hyperlink w:anchor="_TOC_250005" w:history="1">
            <w:r>
              <w:t>User</w:t>
            </w:r>
            <w:r>
              <w:rPr>
                <w:spacing w:val="17"/>
              </w:rPr>
              <w:t xml:space="preserve"> </w:t>
            </w:r>
            <w:r>
              <w:t>Query</w:t>
            </w:r>
            <w:r>
              <w:rPr>
                <w:spacing w:val="19"/>
              </w:rPr>
              <w:t xml:space="preserve"> </w:t>
            </w:r>
            <w:r>
              <w:t>Model</w:t>
            </w:r>
            <w:r>
              <w:tab/>
              <w:t>16</w:t>
            </w:r>
          </w:hyperlink>
        </w:p>
        <w:p w14:paraId="337BDBF3" w14:textId="77777777" w:rsidR="00551168" w:rsidRDefault="00647E4E">
          <w:pPr>
            <w:pStyle w:val="TOC2"/>
            <w:numPr>
              <w:ilvl w:val="1"/>
              <w:numId w:val="12"/>
            </w:numPr>
            <w:tabs>
              <w:tab w:val="left" w:pos="1220"/>
              <w:tab w:val="left" w:pos="1221"/>
              <w:tab w:val="right" w:leader="dot" w:pos="9509"/>
            </w:tabs>
            <w:spacing w:before="82"/>
            <w:ind w:hanging="540"/>
          </w:pPr>
          <w:hyperlink w:anchor="_TOC_250004" w:history="1">
            <w:r>
              <w:t>User</w:t>
            </w:r>
            <w:r>
              <w:rPr>
                <w:spacing w:val="17"/>
              </w:rPr>
              <w:t xml:space="preserve"> </w:t>
            </w:r>
            <w:r>
              <w:t>Interface</w:t>
            </w:r>
            <w:r>
              <w:tab/>
              <w:t>17</w:t>
            </w:r>
          </w:hyperlink>
        </w:p>
        <w:p w14:paraId="31B1C8A1" w14:textId="77777777" w:rsidR="00551168" w:rsidRDefault="00647E4E">
          <w:pPr>
            <w:pStyle w:val="TOC2"/>
            <w:numPr>
              <w:ilvl w:val="1"/>
              <w:numId w:val="12"/>
            </w:numPr>
            <w:tabs>
              <w:tab w:val="left" w:pos="1220"/>
              <w:tab w:val="left" w:pos="1221"/>
              <w:tab w:val="right" w:leader="dot" w:pos="9508"/>
            </w:tabs>
            <w:ind w:hanging="540"/>
          </w:pPr>
          <w:hyperlink w:anchor="_TOC_250003" w:history="1">
            <w:r>
              <w:t>Conclusion</w:t>
            </w:r>
            <w:r>
              <w:tab/>
              <w:t>17</w:t>
            </w:r>
          </w:hyperlink>
        </w:p>
        <w:p w14:paraId="0C6A89AE" w14:textId="77777777" w:rsidR="00551168" w:rsidRDefault="00647E4E">
          <w:pPr>
            <w:pStyle w:val="TOC1"/>
            <w:numPr>
              <w:ilvl w:val="0"/>
              <w:numId w:val="14"/>
            </w:numPr>
            <w:tabs>
              <w:tab w:val="left" w:pos="681"/>
              <w:tab w:val="left" w:pos="682"/>
              <w:tab w:val="right" w:pos="9510"/>
            </w:tabs>
          </w:pPr>
          <w:hyperlink w:anchor="_TOC_250002" w:history="1">
            <w:r>
              <w:rPr>
                <w:w w:val="115"/>
              </w:rPr>
              <w:t>Implementation</w:t>
            </w:r>
            <w:r>
              <w:rPr>
                <w:w w:val="115"/>
              </w:rPr>
              <w:tab/>
              <w:t>18</w:t>
            </w:r>
          </w:hyperlink>
        </w:p>
        <w:p w14:paraId="6E308CBC" w14:textId="77777777" w:rsidR="00551168" w:rsidRDefault="00647E4E">
          <w:pPr>
            <w:pStyle w:val="TOC2"/>
            <w:numPr>
              <w:ilvl w:val="1"/>
              <w:numId w:val="11"/>
            </w:numPr>
            <w:tabs>
              <w:tab w:val="left" w:pos="1220"/>
              <w:tab w:val="left" w:pos="1221"/>
              <w:tab w:val="right" w:leader="dot" w:pos="9507"/>
            </w:tabs>
            <w:ind w:hanging="540"/>
          </w:pPr>
          <w:hyperlink w:anchor="_TOC_250001" w:history="1">
            <w:r>
              <w:rPr>
                <w:w w:val="105"/>
              </w:rPr>
              <w:t>Data</w:t>
            </w:r>
            <w:r>
              <w:rPr>
                <w:spacing w:val="15"/>
                <w:w w:val="105"/>
              </w:rPr>
              <w:t xml:space="preserve"> </w:t>
            </w:r>
            <w:r>
              <w:rPr>
                <w:w w:val="105"/>
              </w:rPr>
              <w:t>Handling</w:t>
            </w:r>
            <w:r>
              <w:rPr>
                <w:w w:val="105"/>
              </w:rPr>
              <w:tab/>
              <w:t>18</w:t>
            </w:r>
          </w:hyperlink>
        </w:p>
        <w:p w14:paraId="5793EECC" w14:textId="77777777" w:rsidR="00551168" w:rsidRDefault="00647E4E">
          <w:pPr>
            <w:pStyle w:val="TOC3"/>
            <w:numPr>
              <w:ilvl w:val="2"/>
              <w:numId w:val="11"/>
            </w:numPr>
            <w:tabs>
              <w:tab w:val="left" w:pos="1969"/>
              <w:tab w:val="left" w:pos="1970"/>
              <w:tab w:val="right" w:leader="dot" w:pos="9509"/>
            </w:tabs>
            <w:ind w:hanging="750"/>
          </w:pPr>
          <w:hyperlink w:anchor="_TOC_250000" w:history="1">
            <w:r>
              <w:t>Images</w:t>
            </w:r>
            <w:r>
              <w:tab/>
              <w:t>18</w:t>
            </w:r>
          </w:hyperlink>
        </w:p>
        <w:p w14:paraId="613CF487" w14:textId="77777777" w:rsidR="00551168" w:rsidRDefault="00647E4E">
          <w:r>
            <w:fldChar w:fldCharType="end"/>
          </w:r>
        </w:p>
      </w:sdtContent>
    </w:sdt>
    <w:p w14:paraId="7A7DD8E0" w14:textId="77777777" w:rsidR="00551168" w:rsidRDefault="00551168">
      <w:pPr>
        <w:sectPr w:rsidR="00551168">
          <w:footerReference w:type="default" r:id="rId9"/>
          <w:pgSz w:w="12240" w:h="15840"/>
          <w:pgMar w:top="1500" w:right="0" w:bottom="1300" w:left="1200" w:header="0" w:footer="1110" w:gutter="0"/>
          <w:pgNumType w:start="1"/>
          <w:cols w:space="720"/>
        </w:sectPr>
      </w:pPr>
    </w:p>
    <w:p w14:paraId="48F5F08D" w14:textId="77777777" w:rsidR="00551168" w:rsidRDefault="00551168">
      <w:pPr>
        <w:pStyle w:val="BodyText"/>
        <w:rPr>
          <w:sz w:val="25"/>
        </w:rPr>
      </w:pPr>
    </w:p>
    <w:tbl>
      <w:tblPr>
        <w:tblW w:w="0" w:type="auto"/>
        <w:tblInd w:w="639" w:type="dxa"/>
        <w:tblLayout w:type="fixed"/>
        <w:tblCellMar>
          <w:left w:w="0" w:type="dxa"/>
          <w:right w:w="0" w:type="dxa"/>
        </w:tblCellMar>
        <w:tblLook w:val="01E0" w:firstRow="1" w:lastRow="1" w:firstColumn="1" w:lastColumn="1" w:noHBand="0" w:noVBand="0"/>
      </w:tblPr>
      <w:tblGrid>
        <w:gridCol w:w="469"/>
        <w:gridCol w:w="8009"/>
        <w:gridCol w:w="450"/>
      </w:tblGrid>
      <w:tr w:rsidR="00551168" w14:paraId="68FFFF8F" w14:textId="77777777">
        <w:trPr>
          <w:trHeight w:val="298"/>
        </w:trPr>
        <w:tc>
          <w:tcPr>
            <w:tcW w:w="469" w:type="dxa"/>
            <w:vMerge w:val="restart"/>
          </w:tcPr>
          <w:p w14:paraId="1E1A2FB6" w14:textId="77777777" w:rsidR="00551168" w:rsidRDefault="00551168">
            <w:pPr>
              <w:pStyle w:val="TableParagraph"/>
              <w:jc w:val="left"/>
            </w:pPr>
          </w:p>
        </w:tc>
        <w:tc>
          <w:tcPr>
            <w:tcW w:w="8009" w:type="dxa"/>
          </w:tcPr>
          <w:p w14:paraId="6DA50E77" w14:textId="77777777" w:rsidR="00551168" w:rsidRDefault="00647E4E">
            <w:pPr>
              <w:pStyle w:val="TableParagraph"/>
              <w:tabs>
                <w:tab w:val="left" w:pos="868"/>
              </w:tabs>
              <w:spacing w:line="231" w:lineRule="exact"/>
              <w:ind w:left="119"/>
              <w:jc w:val="left"/>
              <w:rPr>
                <w:sz w:val="24"/>
              </w:rPr>
            </w:pPr>
            <w:r>
              <w:rPr>
                <w:w w:val="105"/>
                <w:sz w:val="24"/>
              </w:rPr>
              <w:t>5.1.2</w:t>
            </w:r>
            <w:r>
              <w:rPr>
                <w:w w:val="105"/>
                <w:sz w:val="24"/>
              </w:rPr>
              <w:tab/>
              <w:t>Markers</w:t>
            </w:r>
            <w:r>
              <w:rPr>
                <w:spacing w:val="53"/>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p>
        </w:tc>
        <w:tc>
          <w:tcPr>
            <w:tcW w:w="450" w:type="dxa"/>
          </w:tcPr>
          <w:p w14:paraId="7028D1A8" w14:textId="77777777" w:rsidR="00551168" w:rsidRDefault="00647E4E">
            <w:pPr>
              <w:pStyle w:val="TableParagraph"/>
              <w:spacing w:line="231" w:lineRule="exact"/>
              <w:ind w:right="48"/>
              <w:jc w:val="right"/>
              <w:rPr>
                <w:sz w:val="24"/>
              </w:rPr>
            </w:pPr>
            <w:r>
              <w:rPr>
                <w:w w:val="95"/>
                <w:sz w:val="24"/>
              </w:rPr>
              <w:t>18</w:t>
            </w:r>
          </w:p>
        </w:tc>
      </w:tr>
      <w:tr w:rsidR="00551168" w14:paraId="3518AE86" w14:textId="77777777">
        <w:trPr>
          <w:trHeight w:val="358"/>
        </w:trPr>
        <w:tc>
          <w:tcPr>
            <w:tcW w:w="469" w:type="dxa"/>
            <w:vMerge/>
            <w:tcBorders>
              <w:top w:val="nil"/>
            </w:tcBorders>
          </w:tcPr>
          <w:p w14:paraId="3FFBEF95" w14:textId="77777777" w:rsidR="00551168" w:rsidRDefault="00551168">
            <w:pPr>
              <w:rPr>
                <w:sz w:val="2"/>
                <w:szCs w:val="2"/>
              </w:rPr>
            </w:pPr>
          </w:p>
        </w:tc>
        <w:tc>
          <w:tcPr>
            <w:tcW w:w="8009" w:type="dxa"/>
          </w:tcPr>
          <w:p w14:paraId="3F2310C7" w14:textId="77777777" w:rsidR="00551168" w:rsidRDefault="00647E4E">
            <w:pPr>
              <w:pStyle w:val="TableParagraph"/>
              <w:tabs>
                <w:tab w:val="left" w:pos="868"/>
              </w:tabs>
              <w:spacing w:before="15"/>
              <w:ind w:left="119"/>
              <w:jc w:val="left"/>
              <w:rPr>
                <w:sz w:val="24"/>
              </w:rPr>
            </w:pPr>
            <w:r>
              <w:rPr>
                <w:w w:val="105"/>
                <w:sz w:val="24"/>
              </w:rPr>
              <w:t>5.1.3</w:t>
            </w:r>
            <w:r>
              <w:rPr>
                <w:w w:val="105"/>
                <w:sz w:val="24"/>
              </w:rPr>
              <w:tab/>
              <w:t>3D</w:t>
            </w:r>
            <w:r>
              <w:rPr>
                <w:spacing w:val="15"/>
                <w:w w:val="105"/>
                <w:sz w:val="24"/>
              </w:rPr>
              <w:t xml:space="preserve"> </w:t>
            </w:r>
            <w:r>
              <w:rPr>
                <w:w w:val="105"/>
                <w:sz w:val="24"/>
              </w:rPr>
              <w:t>Models</w:t>
            </w:r>
            <w:r>
              <w:rPr>
                <w:spacing w:val="23"/>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p>
        </w:tc>
        <w:tc>
          <w:tcPr>
            <w:tcW w:w="450" w:type="dxa"/>
          </w:tcPr>
          <w:p w14:paraId="3F47807A" w14:textId="77777777" w:rsidR="00551168" w:rsidRDefault="00647E4E">
            <w:pPr>
              <w:pStyle w:val="TableParagraph"/>
              <w:spacing w:before="15"/>
              <w:ind w:right="48"/>
              <w:jc w:val="right"/>
              <w:rPr>
                <w:sz w:val="24"/>
              </w:rPr>
            </w:pPr>
            <w:r>
              <w:rPr>
                <w:w w:val="95"/>
                <w:sz w:val="24"/>
              </w:rPr>
              <w:t>19</w:t>
            </w:r>
          </w:p>
        </w:tc>
      </w:tr>
      <w:tr w:rsidR="00551168" w14:paraId="59FA010E" w14:textId="77777777">
        <w:trPr>
          <w:trHeight w:val="358"/>
        </w:trPr>
        <w:tc>
          <w:tcPr>
            <w:tcW w:w="469" w:type="dxa"/>
            <w:vMerge/>
            <w:tcBorders>
              <w:top w:val="nil"/>
            </w:tcBorders>
          </w:tcPr>
          <w:p w14:paraId="0EEC1B3B" w14:textId="77777777" w:rsidR="00551168" w:rsidRDefault="00551168">
            <w:pPr>
              <w:rPr>
                <w:sz w:val="2"/>
                <w:szCs w:val="2"/>
              </w:rPr>
            </w:pPr>
          </w:p>
        </w:tc>
        <w:tc>
          <w:tcPr>
            <w:tcW w:w="8009" w:type="dxa"/>
          </w:tcPr>
          <w:p w14:paraId="12DD6407" w14:textId="77777777" w:rsidR="00551168" w:rsidRDefault="00647E4E">
            <w:pPr>
              <w:pStyle w:val="TableParagraph"/>
              <w:tabs>
                <w:tab w:val="left" w:pos="868"/>
              </w:tabs>
              <w:spacing w:before="15"/>
              <w:ind w:left="119"/>
              <w:jc w:val="left"/>
              <w:rPr>
                <w:sz w:val="24"/>
              </w:rPr>
            </w:pPr>
            <w:r>
              <w:rPr>
                <w:w w:val="105"/>
                <w:sz w:val="24"/>
              </w:rPr>
              <w:t>5.1.4</w:t>
            </w:r>
            <w:r>
              <w:rPr>
                <w:w w:val="105"/>
                <w:sz w:val="24"/>
              </w:rPr>
              <w:tab/>
              <w:t>Recommendation Data Set . . . . . . . . . . . . . . . . . . . . . .</w:t>
            </w:r>
            <w:r>
              <w:rPr>
                <w:spacing w:val="29"/>
                <w:w w:val="105"/>
                <w:sz w:val="24"/>
              </w:rPr>
              <w:t xml:space="preserve"> </w:t>
            </w:r>
            <w:r>
              <w:rPr>
                <w:w w:val="105"/>
                <w:sz w:val="24"/>
              </w:rPr>
              <w:t>.</w:t>
            </w:r>
          </w:p>
        </w:tc>
        <w:tc>
          <w:tcPr>
            <w:tcW w:w="450" w:type="dxa"/>
          </w:tcPr>
          <w:p w14:paraId="52531FDB" w14:textId="77777777" w:rsidR="00551168" w:rsidRDefault="00647E4E">
            <w:pPr>
              <w:pStyle w:val="TableParagraph"/>
              <w:spacing w:before="15"/>
              <w:ind w:right="48"/>
              <w:jc w:val="right"/>
              <w:rPr>
                <w:sz w:val="24"/>
              </w:rPr>
            </w:pPr>
            <w:r>
              <w:rPr>
                <w:w w:val="95"/>
                <w:sz w:val="24"/>
              </w:rPr>
              <w:t>19</w:t>
            </w:r>
          </w:p>
        </w:tc>
      </w:tr>
      <w:tr w:rsidR="00551168" w14:paraId="267C74DA" w14:textId="77777777">
        <w:trPr>
          <w:trHeight w:val="358"/>
        </w:trPr>
        <w:tc>
          <w:tcPr>
            <w:tcW w:w="469" w:type="dxa"/>
          </w:tcPr>
          <w:p w14:paraId="67075086" w14:textId="77777777" w:rsidR="00551168" w:rsidRDefault="00647E4E">
            <w:pPr>
              <w:pStyle w:val="TableParagraph"/>
              <w:spacing w:before="15"/>
              <w:ind w:left="50"/>
              <w:jc w:val="left"/>
              <w:rPr>
                <w:sz w:val="24"/>
              </w:rPr>
            </w:pPr>
            <w:r>
              <w:rPr>
                <w:sz w:val="24"/>
              </w:rPr>
              <w:t>5.2</w:t>
            </w:r>
          </w:p>
        </w:tc>
        <w:tc>
          <w:tcPr>
            <w:tcW w:w="8009" w:type="dxa"/>
          </w:tcPr>
          <w:p w14:paraId="1EA907BD" w14:textId="77777777" w:rsidR="00551168" w:rsidRDefault="00647E4E">
            <w:pPr>
              <w:pStyle w:val="TableParagraph"/>
              <w:spacing w:before="15"/>
              <w:ind w:left="119"/>
              <w:jc w:val="left"/>
              <w:rPr>
                <w:sz w:val="24"/>
              </w:rPr>
            </w:pPr>
            <w:r>
              <w:rPr>
                <w:spacing w:val="-3"/>
                <w:w w:val="110"/>
                <w:sz w:val="24"/>
              </w:rPr>
              <w:t xml:space="preserve">Feature </w:t>
            </w:r>
            <w:r>
              <w:rPr>
                <w:w w:val="110"/>
                <w:sz w:val="24"/>
              </w:rPr>
              <w:t>Extraction .</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p>
        </w:tc>
        <w:tc>
          <w:tcPr>
            <w:tcW w:w="450" w:type="dxa"/>
          </w:tcPr>
          <w:p w14:paraId="559A9615" w14:textId="77777777" w:rsidR="00551168" w:rsidRDefault="00647E4E">
            <w:pPr>
              <w:pStyle w:val="TableParagraph"/>
              <w:spacing w:before="15"/>
              <w:ind w:right="49"/>
              <w:jc w:val="right"/>
              <w:rPr>
                <w:sz w:val="24"/>
              </w:rPr>
            </w:pPr>
            <w:r>
              <w:rPr>
                <w:w w:val="95"/>
                <w:sz w:val="24"/>
              </w:rPr>
              <w:t>20</w:t>
            </w:r>
          </w:p>
        </w:tc>
      </w:tr>
      <w:tr w:rsidR="00551168" w14:paraId="5331463B" w14:textId="77777777">
        <w:trPr>
          <w:trHeight w:val="358"/>
        </w:trPr>
        <w:tc>
          <w:tcPr>
            <w:tcW w:w="469" w:type="dxa"/>
          </w:tcPr>
          <w:p w14:paraId="0F9BA524" w14:textId="77777777" w:rsidR="00551168" w:rsidRDefault="00551168">
            <w:pPr>
              <w:pStyle w:val="TableParagraph"/>
              <w:jc w:val="left"/>
            </w:pPr>
          </w:p>
        </w:tc>
        <w:tc>
          <w:tcPr>
            <w:tcW w:w="8009" w:type="dxa"/>
          </w:tcPr>
          <w:p w14:paraId="611B16AA" w14:textId="77777777" w:rsidR="00551168" w:rsidRDefault="00647E4E">
            <w:pPr>
              <w:pStyle w:val="TableParagraph"/>
              <w:tabs>
                <w:tab w:val="left" w:pos="868"/>
              </w:tabs>
              <w:spacing w:before="15"/>
              <w:ind w:left="119"/>
              <w:jc w:val="left"/>
              <w:rPr>
                <w:sz w:val="24"/>
              </w:rPr>
            </w:pPr>
            <w:r>
              <w:rPr>
                <w:w w:val="110"/>
                <w:sz w:val="24"/>
              </w:rPr>
              <w:t>5.2.1</w:t>
            </w:r>
            <w:r>
              <w:rPr>
                <w:w w:val="110"/>
                <w:sz w:val="24"/>
              </w:rPr>
              <w:tab/>
              <w:t>Image</w:t>
            </w:r>
            <w:r>
              <w:rPr>
                <w:spacing w:val="10"/>
                <w:w w:val="110"/>
                <w:sz w:val="24"/>
              </w:rPr>
              <w:t xml:space="preserve"> </w:t>
            </w:r>
            <w:r>
              <w:rPr>
                <w:spacing w:val="-3"/>
                <w:w w:val="110"/>
                <w:sz w:val="24"/>
              </w:rPr>
              <w:t>Targets</w:t>
            </w:r>
            <w:r>
              <w:rPr>
                <w:spacing w:val="32"/>
                <w:w w:val="110"/>
                <w:sz w:val="24"/>
              </w:rPr>
              <w:t xml:space="preserve"> </w:t>
            </w:r>
            <w:r>
              <w:rPr>
                <w:w w:val="110"/>
                <w:sz w:val="24"/>
              </w:rPr>
              <w:t>.</w:t>
            </w:r>
            <w:r>
              <w:rPr>
                <w:spacing w:val="51"/>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1"/>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1"/>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1"/>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1"/>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1"/>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1"/>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1"/>
                <w:w w:val="110"/>
                <w:sz w:val="24"/>
              </w:rPr>
              <w:t xml:space="preserve"> </w:t>
            </w:r>
            <w:r>
              <w:rPr>
                <w:w w:val="110"/>
                <w:sz w:val="24"/>
              </w:rPr>
              <w:t>.</w:t>
            </w:r>
          </w:p>
        </w:tc>
        <w:tc>
          <w:tcPr>
            <w:tcW w:w="450" w:type="dxa"/>
          </w:tcPr>
          <w:p w14:paraId="674167A0" w14:textId="77777777" w:rsidR="00551168" w:rsidRDefault="00647E4E">
            <w:pPr>
              <w:pStyle w:val="TableParagraph"/>
              <w:spacing w:before="15"/>
              <w:ind w:right="48"/>
              <w:jc w:val="right"/>
              <w:rPr>
                <w:sz w:val="24"/>
              </w:rPr>
            </w:pPr>
            <w:r>
              <w:rPr>
                <w:w w:val="95"/>
                <w:sz w:val="24"/>
              </w:rPr>
              <w:t>20</w:t>
            </w:r>
          </w:p>
        </w:tc>
      </w:tr>
      <w:tr w:rsidR="00551168" w14:paraId="612FB224" w14:textId="77777777">
        <w:trPr>
          <w:trHeight w:val="358"/>
        </w:trPr>
        <w:tc>
          <w:tcPr>
            <w:tcW w:w="469" w:type="dxa"/>
          </w:tcPr>
          <w:p w14:paraId="24602EDC" w14:textId="77777777" w:rsidR="00551168" w:rsidRDefault="00551168">
            <w:pPr>
              <w:pStyle w:val="TableParagraph"/>
              <w:jc w:val="left"/>
            </w:pPr>
          </w:p>
        </w:tc>
        <w:tc>
          <w:tcPr>
            <w:tcW w:w="8009" w:type="dxa"/>
          </w:tcPr>
          <w:p w14:paraId="18F27734" w14:textId="77777777" w:rsidR="00551168" w:rsidRDefault="00647E4E">
            <w:pPr>
              <w:pStyle w:val="TableParagraph"/>
              <w:tabs>
                <w:tab w:val="left" w:pos="868"/>
              </w:tabs>
              <w:spacing w:before="15"/>
              <w:ind w:left="119"/>
              <w:jc w:val="left"/>
              <w:rPr>
                <w:sz w:val="24"/>
              </w:rPr>
            </w:pPr>
            <w:r>
              <w:rPr>
                <w:w w:val="110"/>
                <w:sz w:val="24"/>
              </w:rPr>
              <w:t>5.2.2</w:t>
            </w:r>
            <w:r>
              <w:rPr>
                <w:w w:val="110"/>
                <w:sz w:val="24"/>
              </w:rPr>
              <w:tab/>
              <w:t>Model</w:t>
            </w:r>
            <w:r>
              <w:rPr>
                <w:spacing w:val="9"/>
                <w:w w:val="110"/>
                <w:sz w:val="24"/>
              </w:rPr>
              <w:t xml:space="preserve"> </w:t>
            </w:r>
            <w:r>
              <w:rPr>
                <w:spacing w:val="-3"/>
                <w:w w:val="110"/>
                <w:sz w:val="24"/>
              </w:rPr>
              <w:t>Targets</w:t>
            </w:r>
            <w:r>
              <w:rPr>
                <w:spacing w:val="13"/>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49"/>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49"/>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49"/>
                <w:w w:val="110"/>
                <w:sz w:val="24"/>
              </w:rPr>
              <w:t xml:space="preserve"> </w:t>
            </w:r>
            <w:r>
              <w:rPr>
                <w:w w:val="110"/>
                <w:sz w:val="24"/>
              </w:rPr>
              <w:t>.</w:t>
            </w:r>
          </w:p>
        </w:tc>
        <w:tc>
          <w:tcPr>
            <w:tcW w:w="450" w:type="dxa"/>
          </w:tcPr>
          <w:p w14:paraId="28D3D218" w14:textId="77777777" w:rsidR="00551168" w:rsidRDefault="00647E4E">
            <w:pPr>
              <w:pStyle w:val="TableParagraph"/>
              <w:spacing w:before="15"/>
              <w:ind w:right="48"/>
              <w:jc w:val="right"/>
              <w:rPr>
                <w:sz w:val="24"/>
              </w:rPr>
            </w:pPr>
            <w:r>
              <w:rPr>
                <w:w w:val="95"/>
                <w:sz w:val="24"/>
              </w:rPr>
              <w:t>20</w:t>
            </w:r>
          </w:p>
        </w:tc>
      </w:tr>
      <w:tr w:rsidR="00551168" w14:paraId="553B97F8" w14:textId="77777777">
        <w:trPr>
          <w:trHeight w:val="358"/>
        </w:trPr>
        <w:tc>
          <w:tcPr>
            <w:tcW w:w="469" w:type="dxa"/>
          </w:tcPr>
          <w:p w14:paraId="7DD1FD98" w14:textId="77777777" w:rsidR="00551168" w:rsidRDefault="00551168">
            <w:pPr>
              <w:pStyle w:val="TableParagraph"/>
              <w:jc w:val="left"/>
            </w:pPr>
          </w:p>
        </w:tc>
        <w:tc>
          <w:tcPr>
            <w:tcW w:w="8009" w:type="dxa"/>
          </w:tcPr>
          <w:p w14:paraId="7BFAAD58" w14:textId="77777777" w:rsidR="00551168" w:rsidRDefault="00647E4E">
            <w:pPr>
              <w:pStyle w:val="TableParagraph"/>
              <w:tabs>
                <w:tab w:val="left" w:pos="868"/>
                <w:tab w:val="left" w:pos="2242"/>
              </w:tabs>
              <w:spacing w:before="15"/>
              <w:ind w:left="119"/>
              <w:jc w:val="left"/>
              <w:rPr>
                <w:sz w:val="24"/>
              </w:rPr>
            </w:pPr>
            <w:r>
              <w:rPr>
                <w:w w:val="105"/>
                <w:sz w:val="24"/>
              </w:rPr>
              <w:t>5.2.3</w:t>
            </w:r>
            <w:r>
              <w:rPr>
                <w:w w:val="105"/>
                <w:sz w:val="24"/>
              </w:rPr>
              <w:tab/>
              <w:t>User-Query</w:t>
            </w:r>
            <w:r>
              <w:rPr>
                <w:w w:val="105"/>
                <w:sz w:val="24"/>
              </w:rPr>
              <w:tab/>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p>
        </w:tc>
        <w:tc>
          <w:tcPr>
            <w:tcW w:w="450" w:type="dxa"/>
          </w:tcPr>
          <w:p w14:paraId="5AD9165B" w14:textId="77777777" w:rsidR="00551168" w:rsidRDefault="00647E4E">
            <w:pPr>
              <w:pStyle w:val="TableParagraph"/>
              <w:spacing w:before="15"/>
              <w:ind w:right="49"/>
              <w:jc w:val="right"/>
              <w:rPr>
                <w:sz w:val="24"/>
              </w:rPr>
            </w:pPr>
            <w:r>
              <w:rPr>
                <w:w w:val="95"/>
                <w:sz w:val="24"/>
              </w:rPr>
              <w:t>20</w:t>
            </w:r>
          </w:p>
        </w:tc>
      </w:tr>
      <w:tr w:rsidR="00551168" w14:paraId="0FDC99A5" w14:textId="77777777">
        <w:trPr>
          <w:trHeight w:val="358"/>
        </w:trPr>
        <w:tc>
          <w:tcPr>
            <w:tcW w:w="469" w:type="dxa"/>
          </w:tcPr>
          <w:p w14:paraId="6A41E90C" w14:textId="77777777" w:rsidR="00551168" w:rsidRDefault="00647E4E">
            <w:pPr>
              <w:pStyle w:val="TableParagraph"/>
              <w:spacing w:before="15"/>
              <w:ind w:left="50"/>
              <w:jc w:val="left"/>
              <w:rPr>
                <w:sz w:val="24"/>
              </w:rPr>
            </w:pPr>
            <w:r>
              <w:rPr>
                <w:sz w:val="24"/>
              </w:rPr>
              <w:t>5.3</w:t>
            </w:r>
          </w:p>
        </w:tc>
        <w:tc>
          <w:tcPr>
            <w:tcW w:w="8009" w:type="dxa"/>
          </w:tcPr>
          <w:p w14:paraId="7D965709" w14:textId="77777777" w:rsidR="00551168" w:rsidRDefault="00647E4E">
            <w:pPr>
              <w:pStyle w:val="TableParagraph"/>
              <w:tabs>
                <w:tab w:val="left" w:pos="3348"/>
              </w:tabs>
              <w:spacing w:before="15"/>
              <w:ind w:left="119"/>
              <w:jc w:val="left"/>
              <w:rPr>
                <w:sz w:val="24"/>
              </w:rPr>
            </w:pPr>
            <w:r>
              <w:rPr>
                <w:w w:val="105"/>
                <w:sz w:val="24"/>
              </w:rPr>
              <w:t>User-Query</w:t>
            </w:r>
            <w:r>
              <w:rPr>
                <w:spacing w:val="4"/>
                <w:w w:val="105"/>
                <w:sz w:val="24"/>
              </w:rPr>
              <w:t xml:space="preserve"> </w:t>
            </w:r>
            <w:r>
              <w:rPr>
                <w:w w:val="105"/>
                <w:sz w:val="24"/>
              </w:rPr>
              <w:t>Recommendation</w:t>
            </w:r>
            <w:r>
              <w:rPr>
                <w:w w:val="105"/>
                <w:sz w:val="24"/>
              </w:rPr>
              <w:tab/>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p>
        </w:tc>
        <w:tc>
          <w:tcPr>
            <w:tcW w:w="450" w:type="dxa"/>
          </w:tcPr>
          <w:p w14:paraId="0B95E0C5" w14:textId="77777777" w:rsidR="00551168" w:rsidRDefault="00647E4E">
            <w:pPr>
              <w:pStyle w:val="TableParagraph"/>
              <w:spacing w:before="15"/>
              <w:ind w:right="50"/>
              <w:jc w:val="right"/>
              <w:rPr>
                <w:sz w:val="24"/>
              </w:rPr>
            </w:pPr>
            <w:r>
              <w:rPr>
                <w:w w:val="95"/>
                <w:sz w:val="24"/>
              </w:rPr>
              <w:t>21</w:t>
            </w:r>
          </w:p>
        </w:tc>
      </w:tr>
      <w:tr w:rsidR="00551168" w14:paraId="38E768A2" w14:textId="77777777">
        <w:trPr>
          <w:trHeight w:val="358"/>
        </w:trPr>
        <w:tc>
          <w:tcPr>
            <w:tcW w:w="469" w:type="dxa"/>
          </w:tcPr>
          <w:p w14:paraId="1CFF0BA3" w14:textId="77777777" w:rsidR="00551168" w:rsidRDefault="00647E4E">
            <w:pPr>
              <w:pStyle w:val="TableParagraph"/>
              <w:spacing w:before="15"/>
              <w:ind w:left="50"/>
              <w:jc w:val="left"/>
              <w:rPr>
                <w:sz w:val="24"/>
              </w:rPr>
            </w:pPr>
            <w:r>
              <w:rPr>
                <w:sz w:val="24"/>
              </w:rPr>
              <w:t>5.4</w:t>
            </w:r>
          </w:p>
        </w:tc>
        <w:tc>
          <w:tcPr>
            <w:tcW w:w="8009" w:type="dxa"/>
          </w:tcPr>
          <w:p w14:paraId="7F6E24A2" w14:textId="77777777" w:rsidR="00551168" w:rsidRDefault="00647E4E">
            <w:pPr>
              <w:pStyle w:val="TableParagraph"/>
              <w:spacing w:before="15"/>
              <w:ind w:left="119"/>
              <w:jc w:val="left"/>
              <w:rPr>
                <w:sz w:val="24"/>
              </w:rPr>
            </w:pPr>
            <w:r>
              <w:rPr>
                <w:w w:val="105"/>
                <w:sz w:val="24"/>
              </w:rPr>
              <w:t>Overview .</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p>
        </w:tc>
        <w:tc>
          <w:tcPr>
            <w:tcW w:w="450" w:type="dxa"/>
          </w:tcPr>
          <w:p w14:paraId="3F805270" w14:textId="77777777" w:rsidR="00551168" w:rsidRDefault="00647E4E">
            <w:pPr>
              <w:pStyle w:val="TableParagraph"/>
              <w:spacing w:before="15"/>
              <w:ind w:right="49"/>
              <w:jc w:val="right"/>
              <w:rPr>
                <w:sz w:val="24"/>
              </w:rPr>
            </w:pPr>
            <w:r>
              <w:rPr>
                <w:w w:val="95"/>
                <w:sz w:val="24"/>
              </w:rPr>
              <w:t>21</w:t>
            </w:r>
          </w:p>
        </w:tc>
      </w:tr>
      <w:tr w:rsidR="00551168" w14:paraId="55A27AB9" w14:textId="77777777">
        <w:trPr>
          <w:trHeight w:val="358"/>
        </w:trPr>
        <w:tc>
          <w:tcPr>
            <w:tcW w:w="469" w:type="dxa"/>
          </w:tcPr>
          <w:p w14:paraId="20A5CF71" w14:textId="77777777" w:rsidR="00551168" w:rsidRDefault="00551168">
            <w:pPr>
              <w:pStyle w:val="TableParagraph"/>
              <w:jc w:val="left"/>
            </w:pPr>
          </w:p>
        </w:tc>
        <w:tc>
          <w:tcPr>
            <w:tcW w:w="8009" w:type="dxa"/>
          </w:tcPr>
          <w:p w14:paraId="1413EB8F" w14:textId="77777777" w:rsidR="00551168" w:rsidRDefault="00647E4E">
            <w:pPr>
              <w:pStyle w:val="TableParagraph"/>
              <w:tabs>
                <w:tab w:val="left" w:pos="868"/>
                <w:tab w:val="left" w:pos="2796"/>
              </w:tabs>
              <w:spacing w:before="15"/>
              <w:ind w:left="119"/>
              <w:jc w:val="left"/>
              <w:rPr>
                <w:sz w:val="24"/>
              </w:rPr>
            </w:pPr>
            <w:r>
              <w:rPr>
                <w:w w:val="105"/>
                <w:sz w:val="24"/>
              </w:rPr>
              <w:t>5.4.1</w:t>
            </w:r>
            <w:r>
              <w:rPr>
                <w:w w:val="105"/>
                <w:sz w:val="24"/>
              </w:rPr>
              <w:tab/>
              <w:t>Similarity</w:t>
            </w:r>
            <w:r>
              <w:rPr>
                <w:spacing w:val="9"/>
                <w:w w:val="105"/>
                <w:sz w:val="24"/>
              </w:rPr>
              <w:t xml:space="preserve"> </w:t>
            </w:r>
            <w:r>
              <w:rPr>
                <w:w w:val="105"/>
                <w:sz w:val="24"/>
              </w:rPr>
              <w:t>Based</w:t>
            </w:r>
            <w:r>
              <w:rPr>
                <w:w w:val="105"/>
                <w:sz w:val="24"/>
              </w:rPr>
              <w:tab/>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p>
        </w:tc>
        <w:tc>
          <w:tcPr>
            <w:tcW w:w="450" w:type="dxa"/>
          </w:tcPr>
          <w:p w14:paraId="5B4087B1" w14:textId="77777777" w:rsidR="00551168" w:rsidRDefault="00647E4E">
            <w:pPr>
              <w:pStyle w:val="TableParagraph"/>
              <w:spacing w:before="15"/>
              <w:ind w:right="48"/>
              <w:jc w:val="right"/>
              <w:rPr>
                <w:sz w:val="24"/>
              </w:rPr>
            </w:pPr>
            <w:r>
              <w:rPr>
                <w:w w:val="95"/>
                <w:sz w:val="24"/>
              </w:rPr>
              <w:t>21</w:t>
            </w:r>
          </w:p>
        </w:tc>
      </w:tr>
      <w:tr w:rsidR="00551168" w14:paraId="1C383FD8" w14:textId="77777777">
        <w:trPr>
          <w:trHeight w:val="358"/>
        </w:trPr>
        <w:tc>
          <w:tcPr>
            <w:tcW w:w="469" w:type="dxa"/>
          </w:tcPr>
          <w:p w14:paraId="554AFAD9" w14:textId="77777777" w:rsidR="00551168" w:rsidRDefault="00551168">
            <w:pPr>
              <w:pStyle w:val="TableParagraph"/>
              <w:jc w:val="left"/>
            </w:pPr>
          </w:p>
        </w:tc>
        <w:tc>
          <w:tcPr>
            <w:tcW w:w="8009" w:type="dxa"/>
          </w:tcPr>
          <w:p w14:paraId="38864966" w14:textId="77777777" w:rsidR="00551168" w:rsidRDefault="00647E4E">
            <w:pPr>
              <w:pStyle w:val="TableParagraph"/>
              <w:tabs>
                <w:tab w:val="left" w:pos="868"/>
              </w:tabs>
              <w:spacing w:before="15"/>
              <w:ind w:left="119"/>
              <w:jc w:val="left"/>
              <w:rPr>
                <w:sz w:val="24"/>
              </w:rPr>
            </w:pPr>
            <w:r>
              <w:rPr>
                <w:w w:val="105"/>
                <w:sz w:val="24"/>
              </w:rPr>
              <w:t>5.4.2</w:t>
            </w:r>
            <w:r>
              <w:rPr>
                <w:w w:val="105"/>
                <w:sz w:val="24"/>
              </w:rPr>
              <w:tab/>
              <w:t xml:space="preserve">Collaborative-Based Filtering </w:t>
            </w:r>
            <w:r>
              <w:rPr>
                <w:spacing w:val="-3"/>
                <w:w w:val="105"/>
                <w:sz w:val="24"/>
              </w:rPr>
              <w:t xml:space="preserve">Techniques </w:t>
            </w:r>
            <w:r>
              <w:rPr>
                <w:w w:val="105"/>
                <w:sz w:val="24"/>
              </w:rPr>
              <w:t>. . . . . . . . . . . . . .</w:t>
            </w:r>
            <w:r>
              <w:rPr>
                <w:spacing w:val="-9"/>
                <w:w w:val="105"/>
                <w:sz w:val="24"/>
              </w:rPr>
              <w:t xml:space="preserve"> </w:t>
            </w:r>
            <w:r>
              <w:rPr>
                <w:w w:val="105"/>
                <w:sz w:val="24"/>
              </w:rPr>
              <w:t>.</w:t>
            </w:r>
          </w:p>
        </w:tc>
        <w:tc>
          <w:tcPr>
            <w:tcW w:w="450" w:type="dxa"/>
          </w:tcPr>
          <w:p w14:paraId="12BA9D7B" w14:textId="77777777" w:rsidR="00551168" w:rsidRDefault="00647E4E">
            <w:pPr>
              <w:pStyle w:val="TableParagraph"/>
              <w:spacing w:before="15"/>
              <w:ind w:right="50"/>
              <w:jc w:val="right"/>
              <w:rPr>
                <w:sz w:val="24"/>
              </w:rPr>
            </w:pPr>
            <w:r>
              <w:rPr>
                <w:w w:val="95"/>
                <w:sz w:val="24"/>
              </w:rPr>
              <w:t>22</w:t>
            </w:r>
          </w:p>
        </w:tc>
      </w:tr>
      <w:tr w:rsidR="00551168" w14:paraId="3A953C04" w14:textId="77777777">
        <w:trPr>
          <w:trHeight w:val="358"/>
        </w:trPr>
        <w:tc>
          <w:tcPr>
            <w:tcW w:w="469" w:type="dxa"/>
          </w:tcPr>
          <w:p w14:paraId="34F5F1E0" w14:textId="77777777" w:rsidR="00551168" w:rsidRDefault="00647E4E">
            <w:pPr>
              <w:pStyle w:val="TableParagraph"/>
              <w:spacing w:before="15"/>
              <w:ind w:left="50"/>
              <w:jc w:val="left"/>
              <w:rPr>
                <w:sz w:val="24"/>
              </w:rPr>
            </w:pPr>
            <w:r>
              <w:rPr>
                <w:sz w:val="24"/>
              </w:rPr>
              <w:t>5.5</w:t>
            </w:r>
          </w:p>
        </w:tc>
        <w:tc>
          <w:tcPr>
            <w:tcW w:w="8009" w:type="dxa"/>
          </w:tcPr>
          <w:p w14:paraId="5A4CDEE3" w14:textId="77777777" w:rsidR="00551168" w:rsidRDefault="00647E4E">
            <w:pPr>
              <w:pStyle w:val="TableParagraph"/>
              <w:spacing w:before="15"/>
              <w:ind w:left="119"/>
              <w:jc w:val="left"/>
              <w:rPr>
                <w:sz w:val="24"/>
              </w:rPr>
            </w:pPr>
            <w:r>
              <w:rPr>
                <w:w w:val="105"/>
                <w:sz w:val="24"/>
              </w:rPr>
              <w:t>User Interface and System Architecture . . . . . . . . . . . . . . . . . . . .</w:t>
            </w:r>
          </w:p>
        </w:tc>
        <w:tc>
          <w:tcPr>
            <w:tcW w:w="450" w:type="dxa"/>
          </w:tcPr>
          <w:p w14:paraId="520F935D" w14:textId="77777777" w:rsidR="00551168" w:rsidRDefault="00647E4E">
            <w:pPr>
              <w:pStyle w:val="TableParagraph"/>
              <w:spacing w:before="15"/>
              <w:ind w:right="47"/>
              <w:jc w:val="right"/>
              <w:rPr>
                <w:sz w:val="24"/>
              </w:rPr>
            </w:pPr>
            <w:r>
              <w:rPr>
                <w:w w:val="95"/>
                <w:sz w:val="24"/>
              </w:rPr>
              <w:t>22</w:t>
            </w:r>
          </w:p>
        </w:tc>
      </w:tr>
      <w:tr w:rsidR="00551168" w14:paraId="4E314169" w14:textId="77777777">
        <w:trPr>
          <w:trHeight w:val="358"/>
        </w:trPr>
        <w:tc>
          <w:tcPr>
            <w:tcW w:w="469" w:type="dxa"/>
          </w:tcPr>
          <w:p w14:paraId="0A2C2825" w14:textId="77777777" w:rsidR="00551168" w:rsidRDefault="00551168">
            <w:pPr>
              <w:pStyle w:val="TableParagraph"/>
              <w:jc w:val="left"/>
            </w:pPr>
          </w:p>
        </w:tc>
        <w:tc>
          <w:tcPr>
            <w:tcW w:w="8009" w:type="dxa"/>
          </w:tcPr>
          <w:p w14:paraId="5B0CB9E1" w14:textId="77777777" w:rsidR="00551168" w:rsidRDefault="00647E4E">
            <w:pPr>
              <w:pStyle w:val="TableParagraph"/>
              <w:tabs>
                <w:tab w:val="left" w:pos="868"/>
                <w:tab w:val="left" w:pos="3165"/>
              </w:tabs>
              <w:spacing w:before="15"/>
              <w:ind w:left="119"/>
              <w:jc w:val="left"/>
              <w:rPr>
                <w:sz w:val="24"/>
              </w:rPr>
            </w:pPr>
            <w:r>
              <w:rPr>
                <w:w w:val="105"/>
                <w:sz w:val="24"/>
              </w:rPr>
              <w:t>5.5.1</w:t>
            </w:r>
            <w:r>
              <w:rPr>
                <w:w w:val="105"/>
                <w:sz w:val="24"/>
              </w:rPr>
              <w:tab/>
              <w:t>System</w:t>
            </w:r>
            <w:r>
              <w:rPr>
                <w:spacing w:val="17"/>
                <w:w w:val="105"/>
                <w:sz w:val="24"/>
              </w:rPr>
              <w:t xml:space="preserve"> </w:t>
            </w:r>
            <w:r>
              <w:rPr>
                <w:w w:val="105"/>
                <w:sz w:val="24"/>
              </w:rPr>
              <w:t>Architecture</w:t>
            </w:r>
            <w:r>
              <w:rPr>
                <w:w w:val="105"/>
                <w:sz w:val="24"/>
              </w:rPr>
              <w:tab/>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p>
        </w:tc>
        <w:tc>
          <w:tcPr>
            <w:tcW w:w="450" w:type="dxa"/>
          </w:tcPr>
          <w:p w14:paraId="1243CD8C" w14:textId="77777777" w:rsidR="00551168" w:rsidRDefault="00647E4E">
            <w:pPr>
              <w:pStyle w:val="TableParagraph"/>
              <w:spacing w:before="15"/>
              <w:ind w:right="48"/>
              <w:jc w:val="right"/>
              <w:rPr>
                <w:sz w:val="24"/>
              </w:rPr>
            </w:pPr>
            <w:r>
              <w:rPr>
                <w:w w:val="95"/>
                <w:sz w:val="24"/>
              </w:rPr>
              <w:t>22</w:t>
            </w:r>
          </w:p>
        </w:tc>
      </w:tr>
      <w:tr w:rsidR="00551168" w14:paraId="65ADCA51" w14:textId="77777777">
        <w:trPr>
          <w:trHeight w:val="358"/>
        </w:trPr>
        <w:tc>
          <w:tcPr>
            <w:tcW w:w="469" w:type="dxa"/>
          </w:tcPr>
          <w:p w14:paraId="52A732E8" w14:textId="77777777" w:rsidR="00551168" w:rsidRDefault="00551168">
            <w:pPr>
              <w:pStyle w:val="TableParagraph"/>
              <w:jc w:val="left"/>
            </w:pPr>
          </w:p>
        </w:tc>
        <w:tc>
          <w:tcPr>
            <w:tcW w:w="8009" w:type="dxa"/>
          </w:tcPr>
          <w:p w14:paraId="7358DF58" w14:textId="77777777" w:rsidR="00551168" w:rsidRDefault="00647E4E">
            <w:pPr>
              <w:pStyle w:val="TableParagraph"/>
              <w:tabs>
                <w:tab w:val="left" w:pos="868"/>
              </w:tabs>
              <w:spacing w:before="15"/>
              <w:ind w:left="119"/>
              <w:jc w:val="left"/>
              <w:rPr>
                <w:sz w:val="24"/>
              </w:rPr>
            </w:pPr>
            <w:r>
              <w:rPr>
                <w:w w:val="105"/>
                <w:sz w:val="24"/>
              </w:rPr>
              <w:t>5.5.2</w:t>
            </w:r>
            <w:r>
              <w:rPr>
                <w:w w:val="105"/>
                <w:sz w:val="24"/>
              </w:rPr>
              <w:tab/>
              <w:t>User</w:t>
            </w:r>
            <w:r>
              <w:rPr>
                <w:spacing w:val="15"/>
                <w:w w:val="105"/>
                <w:sz w:val="24"/>
              </w:rPr>
              <w:t xml:space="preserve"> </w:t>
            </w:r>
            <w:r>
              <w:rPr>
                <w:w w:val="105"/>
                <w:sz w:val="24"/>
              </w:rPr>
              <w:t>Interface</w:t>
            </w:r>
            <w:r>
              <w:rPr>
                <w:spacing w:val="2"/>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p>
        </w:tc>
        <w:tc>
          <w:tcPr>
            <w:tcW w:w="450" w:type="dxa"/>
          </w:tcPr>
          <w:p w14:paraId="337D36D8" w14:textId="77777777" w:rsidR="00551168" w:rsidRDefault="00647E4E">
            <w:pPr>
              <w:pStyle w:val="TableParagraph"/>
              <w:spacing w:before="15"/>
              <w:ind w:right="48"/>
              <w:jc w:val="right"/>
              <w:rPr>
                <w:sz w:val="24"/>
              </w:rPr>
            </w:pPr>
            <w:r>
              <w:rPr>
                <w:w w:val="95"/>
                <w:sz w:val="24"/>
              </w:rPr>
              <w:t>24</w:t>
            </w:r>
          </w:p>
        </w:tc>
      </w:tr>
      <w:tr w:rsidR="00551168" w14:paraId="49537328" w14:textId="77777777">
        <w:trPr>
          <w:trHeight w:val="298"/>
        </w:trPr>
        <w:tc>
          <w:tcPr>
            <w:tcW w:w="469" w:type="dxa"/>
          </w:tcPr>
          <w:p w14:paraId="57377B10" w14:textId="77777777" w:rsidR="00551168" w:rsidRDefault="00647E4E">
            <w:pPr>
              <w:pStyle w:val="TableParagraph"/>
              <w:spacing w:before="15" w:line="264" w:lineRule="exact"/>
              <w:ind w:left="50"/>
              <w:jc w:val="left"/>
              <w:rPr>
                <w:sz w:val="24"/>
              </w:rPr>
            </w:pPr>
            <w:r>
              <w:rPr>
                <w:sz w:val="24"/>
              </w:rPr>
              <w:t>5.6</w:t>
            </w:r>
          </w:p>
        </w:tc>
        <w:tc>
          <w:tcPr>
            <w:tcW w:w="8009" w:type="dxa"/>
          </w:tcPr>
          <w:p w14:paraId="0678F566" w14:textId="77777777" w:rsidR="00551168" w:rsidRDefault="00647E4E">
            <w:pPr>
              <w:pStyle w:val="TableParagraph"/>
              <w:spacing w:before="15" w:line="264" w:lineRule="exact"/>
              <w:ind w:left="119"/>
              <w:jc w:val="left"/>
              <w:rPr>
                <w:sz w:val="24"/>
              </w:rPr>
            </w:pPr>
            <w:r>
              <w:rPr>
                <w:w w:val="105"/>
                <w:sz w:val="24"/>
              </w:rPr>
              <w:t>Conclusion .</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p>
        </w:tc>
        <w:tc>
          <w:tcPr>
            <w:tcW w:w="450" w:type="dxa"/>
          </w:tcPr>
          <w:p w14:paraId="696B02B3" w14:textId="77777777" w:rsidR="00551168" w:rsidRDefault="00647E4E">
            <w:pPr>
              <w:pStyle w:val="TableParagraph"/>
              <w:spacing w:before="15" w:line="264" w:lineRule="exact"/>
              <w:ind w:right="49"/>
              <w:jc w:val="right"/>
              <w:rPr>
                <w:sz w:val="24"/>
              </w:rPr>
            </w:pPr>
            <w:r>
              <w:rPr>
                <w:w w:val="95"/>
                <w:sz w:val="24"/>
              </w:rPr>
              <w:t>24</w:t>
            </w:r>
          </w:p>
        </w:tc>
      </w:tr>
    </w:tbl>
    <w:p w14:paraId="21758F1D" w14:textId="77777777" w:rsidR="00551168" w:rsidRDefault="00551168">
      <w:pPr>
        <w:pStyle w:val="BodyText"/>
        <w:spacing w:before="9"/>
        <w:rPr>
          <w:sz w:val="26"/>
        </w:rPr>
      </w:pPr>
    </w:p>
    <w:p w14:paraId="36000D40" w14:textId="77777777" w:rsidR="00551168" w:rsidRDefault="00647E4E">
      <w:pPr>
        <w:pStyle w:val="ListParagraph"/>
        <w:numPr>
          <w:ilvl w:val="0"/>
          <w:numId w:val="14"/>
        </w:numPr>
        <w:tabs>
          <w:tab w:val="left" w:pos="681"/>
          <w:tab w:val="left" w:pos="682"/>
          <w:tab w:val="left" w:pos="9241"/>
        </w:tabs>
        <w:rPr>
          <w:b/>
          <w:sz w:val="24"/>
        </w:rPr>
      </w:pPr>
      <w:r>
        <w:rPr>
          <w:b/>
          <w:spacing w:val="-4"/>
          <w:w w:val="115"/>
          <w:sz w:val="24"/>
        </w:rPr>
        <w:t>Testing</w:t>
      </w:r>
      <w:r>
        <w:rPr>
          <w:b/>
          <w:spacing w:val="7"/>
          <w:w w:val="115"/>
          <w:sz w:val="24"/>
        </w:rPr>
        <w:t xml:space="preserve"> </w:t>
      </w:r>
      <w:r>
        <w:rPr>
          <w:b/>
          <w:w w:val="115"/>
          <w:sz w:val="24"/>
        </w:rPr>
        <w:t>and</w:t>
      </w:r>
      <w:r>
        <w:rPr>
          <w:b/>
          <w:spacing w:val="8"/>
          <w:w w:val="115"/>
          <w:sz w:val="24"/>
        </w:rPr>
        <w:t xml:space="preserve"> </w:t>
      </w:r>
      <w:r>
        <w:rPr>
          <w:b/>
          <w:w w:val="115"/>
          <w:sz w:val="24"/>
        </w:rPr>
        <w:t>Evaluation</w:t>
      </w:r>
      <w:r>
        <w:rPr>
          <w:b/>
          <w:w w:val="115"/>
          <w:sz w:val="24"/>
        </w:rPr>
        <w:tab/>
        <w:t>25</w:t>
      </w:r>
    </w:p>
    <w:p w14:paraId="3B090F31" w14:textId="77777777" w:rsidR="00551168" w:rsidRDefault="00647E4E">
      <w:pPr>
        <w:pStyle w:val="ListParagraph"/>
        <w:numPr>
          <w:ilvl w:val="1"/>
          <w:numId w:val="10"/>
        </w:numPr>
        <w:tabs>
          <w:tab w:val="left" w:pos="1220"/>
          <w:tab w:val="left" w:pos="1221"/>
          <w:tab w:val="right" w:leader="dot" w:pos="9508"/>
        </w:tabs>
        <w:spacing w:before="83"/>
        <w:ind w:hanging="540"/>
        <w:rPr>
          <w:sz w:val="24"/>
        </w:rPr>
      </w:pPr>
      <w:r>
        <w:rPr>
          <w:w w:val="105"/>
          <w:sz w:val="24"/>
        </w:rPr>
        <w:t>Methods</w:t>
      </w:r>
      <w:r>
        <w:rPr>
          <w:spacing w:val="14"/>
          <w:w w:val="105"/>
          <w:sz w:val="24"/>
        </w:rPr>
        <w:t xml:space="preserve"> </w:t>
      </w:r>
      <w:r>
        <w:rPr>
          <w:w w:val="105"/>
          <w:sz w:val="24"/>
        </w:rPr>
        <w:t>of</w:t>
      </w:r>
      <w:r>
        <w:rPr>
          <w:spacing w:val="15"/>
          <w:w w:val="105"/>
          <w:sz w:val="24"/>
        </w:rPr>
        <w:t xml:space="preserve"> </w:t>
      </w:r>
      <w:r>
        <w:rPr>
          <w:w w:val="105"/>
          <w:sz w:val="24"/>
        </w:rPr>
        <w:t>Evaluation</w:t>
      </w:r>
      <w:r>
        <w:rPr>
          <w:w w:val="105"/>
          <w:sz w:val="24"/>
        </w:rPr>
        <w:tab/>
        <w:t>25</w:t>
      </w:r>
    </w:p>
    <w:p w14:paraId="65989474" w14:textId="77777777" w:rsidR="00551168" w:rsidRDefault="00647E4E">
      <w:pPr>
        <w:pStyle w:val="ListParagraph"/>
        <w:numPr>
          <w:ilvl w:val="1"/>
          <w:numId w:val="10"/>
        </w:numPr>
        <w:tabs>
          <w:tab w:val="left" w:pos="1220"/>
          <w:tab w:val="left" w:pos="1221"/>
          <w:tab w:val="right" w:leader="dot" w:pos="9506"/>
        </w:tabs>
        <w:spacing w:before="82"/>
        <w:ind w:hanging="540"/>
        <w:rPr>
          <w:sz w:val="24"/>
        </w:rPr>
      </w:pPr>
      <w:r>
        <w:rPr>
          <w:w w:val="105"/>
          <w:sz w:val="24"/>
        </w:rPr>
        <w:t xml:space="preserve">Augmented Reality Quantitative </w:t>
      </w:r>
      <w:r>
        <w:rPr>
          <w:spacing w:val="-3"/>
          <w:w w:val="105"/>
          <w:sz w:val="24"/>
        </w:rPr>
        <w:t xml:space="preserve">Testing </w:t>
      </w:r>
      <w:r>
        <w:rPr>
          <w:spacing w:val="6"/>
          <w:w w:val="105"/>
          <w:sz w:val="24"/>
        </w:rPr>
        <w:t xml:space="preserve"> </w:t>
      </w:r>
      <w:r>
        <w:rPr>
          <w:w w:val="105"/>
          <w:sz w:val="24"/>
        </w:rPr>
        <w:t>and</w:t>
      </w:r>
      <w:r>
        <w:rPr>
          <w:spacing w:val="17"/>
          <w:w w:val="105"/>
          <w:sz w:val="24"/>
        </w:rPr>
        <w:t xml:space="preserve"> </w:t>
      </w:r>
      <w:r>
        <w:rPr>
          <w:w w:val="105"/>
          <w:sz w:val="24"/>
        </w:rPr>
        <w:t>Evaluation</w:t>
      </w:r>
      <w:r>
        <w:rPr>
          <w:w w:val="105"/>
          <w:sz w:val="24"/>
        </w:rPr>
        <w:tab/>
        <w:t>25</w:t>
      </w:r>
    </w:p>
    <w:p w14:paraId="29841530" w14:textId="77777777" w:rsidR="00551168" w:rsidRDefault="00647E4E">
      <w:pPr>
        <w:pStyle w:val="ListParagraph"/>
        <w:numPr>
          <w:ilvl w:val="2"/>
          <w:numId w:val="10"/>
        </w:numPr>
        <w:tabs>
          <w:tab w:val="left" w:pos="1969"/>
          <w:tab w:val="left" w:pos="1970"/>
          <w:tab w:val="right" w:leader="dot" w:pos="9508"/>
        </w:tabs>
        <w:spacing w:before="83"/>
        <w:ind w:hanging="750"/>
        <w:rPr>
          <w:sz w:val="24"/>
        </w:rPr>
      </w:pPr>
      <w:r>
        <w:rPr>
          <w:sz w:val="24"/>
        </w:rPr>
        <w:t>Color</w:t>
      </w:r>
      <w:r>
        <w:rPr>
          <w:spacing w:val="18"/>
          <w:sz w:val="24"/>
        </w:rPr>
        <w:t xml:space="preserve"> </w:t>
      </w:r>
      <w:r>
        <w:rPr>
          <w:spacing w:val="-3"/>
          <w:sz w:val="24"/>
        </w:rPr>
        <w:t>Variance</w:t>
      </w:r>
      <w:r>
        <w:rPr>
          <w:spacing w:val="-3"/>
          <w:sz w:val="24"/>
        </w:rPr>
        <w:tab/>
      </w:r>
      <w:r>
        <w:rPr>
          <w:sz w:val="24"/>
        </w:rPr>
        <w:t>26</w:t>
      </w:r>
    </w:p>
    <w:p w14:paraId="4B2D8D41" w14:textId="77777777" w:rsidR="00551168" w:rsidRDefault="00647E4E">
      <w:pPr>
        <w:pStyle w:val="ListParagraph"/>
        <w:numPr>
          <w:ilvl w:val="2"/>
          <w:numId w:val="10"/>
        </w:numPr>
        <w:tabs>
          <w:tab w:val="left" w:pos="1969"/>
          <w:tab w:val="left" w:pos="1970"/>
          <w:tab w:val="right" w:leader="dot" w:pos="9509"/>
        </w:tabs>
        <w:spacing w:before="83"/>
        <w:ind w:hanging="750"/>
        <w:rPr>
          <w:sz w:val="24"/>
        </w:rPr>
      </w:pPr>
      <w:r>
        <w:rPr>
          <w:w w:val="105"/>
          <w:sz w:val="24"/>
        </w:rPr>
        <w:t>Distance</w:t>
      </w:r>
      <w:r>
        <w:rPr>
          <w:spacing w:val="14"/>
          <w:w w:val="105"/>
          <w:sz w:val="24"/>
        </w:rPr>
        <w:t xml:space="preserve"> </w:t>
      </w:r>
      <w:r>
        <w:rPr>
          <w:spacing w:val="-3"/>
          <w:w w:val="105"/>
          <w:sz w:val="24"/>
        </w:rPr>
        <w:t>Variance</w:t>
      </w:r>
      <w:r>
        <w:rPr>
          <w:spacing w:val="-3"/>
          <w:w w:val="105"/>
          <w:sz w:val="24"/>
        </w:rPr>
        <w:tab/>
      </w:r>
      <w:r>
        <w:rPr>
          <w:w w:val="105"/>
          <w:sz w:val="24"/>
        </w:rPr>
        <w:t>26</w:t>
      </w:r>
    </w:p>
    <w:p w14:paraId="2D90E702" w14:textId="77777777" w:rsidR="00551168" w:rsidRDefault="00647E4E">
      <w:pPr>
        <w:pStyle w:val="ListParagraph"/>
        <w:numPr>
          <w:ilvl w:val="2"/>
          <w:numId w:val="10"/>
        </w:numPr>
        <w:tabs>
          <w:tab w:val="left" w:pos="1969"/>
          <w:tab w:val="left" w:pos="1970"/>
          <w:tab w:val="right" w:leader="dot" w:pos="9508"/>
        </w:tabs>
        <w:spacing w:before="82"/>
        <w:ind w:hanging="750"/>
        <w:rPr>
          <w:sz w:val="24"/>
        </w:rPr>
      </w:pPr>
      <w:r>
        <w:rPr>
          <w:w w:val="105"/>
          <w:sz w:val="24"/>
        </w:rPr>
        <w:t>Orientation</w:t>
      </w:r>
      <w:r>
        <w:rPr>
          <w:spacing w:val="15"/>
          <w:w w:val="105"/>
          <w:sz w:val="24"/>
        </w:rPr>
        <w:t xml:space="preserve"> </w:t>
      </w:r>
      <w:r>
        <w:rPr>
          <w:spacing w:val="-3"/>
          <w:w w:val="105"/>
          <w:sz w:val="24"/>
        </w:rPr>
        <w:t>Variance</w:t>
      </w:r>
      <w:r>
        <w:rPr>
          <w:spacing w:val="-3"/>
          <w:w w:val="105"/>
          <w:sz w:val="24"/>
        </w:rPr>
        <w:tab/>
      </w:r>
      <w:r>
        <w:rPr>
          <w:w w:val="105"/>
          <w:sz w:val="24"/>
        </w:rPr>
        <w:t>27</w:t>
      </w:r>
    </w:p>
    <w:p w14:paraId="2AFAFCE3" w14:textId="77777777" w:rsidR="00551168" w:rsidRDefault="00647E4E">
      <w:pPr>
        <w:pStyle w:val="ListParagraph"/>
        <w:numPr>
          <w:ilvl w:val="2"/>
          <w:numId w:val="10"/>
        </w:numPr>
        <w:tabs>
          <w:tab w:val="left" w:pos="1969"/>
          <w:tab w:val="left" w:pos="1970"/>
          <w:tab w:val="right" w:leader="dot" w:pos="9508"/>
        </w:tabs>
        <w:spacing w:before="83"/>
        <w:ind w:hanging="750"/>
        <w:rPr>
          <w:sz w:val="24"/>
        </w:rPr>
      </w:pPr>
      <w:r>
        <w:rPr>
          <w:sz w:val="24"/>
        </w:rPr>
        <w:t>Occlusion</w:t>
      </w:r>
      <w:r>
        <w:rPr>
          <w:spacing w:val="18"/>
          <w:sz w:val="24"/>
        </w:rPr>
        <w:t xml:space="preserve"> </w:t>
      </w:r>
      <w:r>
        <w:rPr>
          <w:spacing w:val="-3"/>
          <w:sz w:val="24"/>
        </w:rPr>
        <w:t>Variance</w:t>
      </w:r>
      <w:r>
        <w:rPr>
          <w:spacing w:val="-3"/>
          <w:sz w:val="24"/>
        </w:rPr>
        <w:tab/>
      </w:r>
      <w:r>
        <w:rPr>
          <w:sz w:val="24"/>
        </w:rPr>
        <w:t>27</w:t>
      </w:r>
    </w:p>
    <w:p w14:paraId="79C45D0A" w14:textId="77777777" w:rsidR="00551168" w:rsidRDefault="00647E4E">
      <w:pPr>
        <w:pStyle w:val="ListParagraph"/>
        <w:numPr>
          <w:ilvl w:val="1"/>
          <w:numId w:val="10"/>
        </w:numPr>
        <w:tabs>
          <w:tab w:val="left" w:pos="1220"/>
          <w:tab w:val="left" w:pos="1221"/>
          <w:tab w:val="right" w:leader="dot" w:pos="9508"/>
        </w:tabs>
        <w:spacing w:before="82"/>
        <w:ind w:hanging="540"/>
        <w:rPr>
          <w:sz w:val="24"/>
        </w:rPr>
      </w:pPr>
      <w:r>
        <w:rPr>
          <w:w w:val="105"/>
          <w:sz w:val="24"/>
        </w:rPr>
        <w:t xml:space="preserve">Recommendation System Quantitative </w:t>
      </w:r>
      <w:r>
        <w:rPr>
          <w:spacing w:val="-3"/>
          <w:w w:val="105"/>
          <w:sz w:val="24"/>
        </w:rPr>
        <w:t xml:space="preserve">Testing </w:t>
      </w:r>
      <w:r>
        <w:rPr>
          <w:spacing w:val="7"/>
          <w:w w:val="105"/>
          <w:sz w:val="24"/>
        </w:rPr>
        <w:t xml:space="preserve"> </w:t>
      </w:r>
      <w:r>
        <w:rPr>
          <w:w w:val="105"/>
          <w:sz w:val="24"/>
        </w:rPr>
        <w:t>and</w:t>
      </w:r>
      <w:r>
        <w:rPr>
          <w:spacing w:val="16"/>
          <w:w w:val="105"/>
          <w:sz w:val="24"/>
        </w:rPr>
        <w:t xml:space="preserve"> </w:t>
      </w:r>
      <w:r>
        <w:rPr>
          <w:w w:val="105"/>
          <w:sz w:val="24"/>
        </w:rPr>
        <w:t>Evaluation</w:t>
      </w:r>
      <w:r>
        <w:rPr>
          <w:w w:val="105"/>
          <w:sz w:val="24"/>
        </w:rPr>
        <w:tab/>
        <w:t>28</w:t>
      </w:r>
    </w:p>
    <w:p w14:paraId="7D323AE5" w14:textId="77777777" w:rsidR="00551168" w:rsidRDefault="00647E4E">
      <w:pPr>
        <w:pStyle w:val="ListParagraph"/>
        <w:numPr>
          <w:ilvl w:val="1"/>
          <w:numId w:val="10"/>
        </w:numPr>
        <w:tabs>
          <w:tab w:val="left" w:pos="1220"/>
          <w:tab w:val="left" w:pos="1221"/>
          <w:tab w:val="right" w:leader="dot" w:pos="9507"/>
        </w:tabs>
        <w:spacing w:before="83"/>
        <w:ind w:hanging="540"/>
        <w:rPr>
          <w:sz w:val="24"/>
        </w:rPr>
      </w:pPr>
      <w:r>
        <w:rPr>
          <w:w w:val="105"/>
          <w:sz w:val="24"/>
        </w:rPr>
        <w:t xml:space="preserve">Qualitative </w:t>
      </w:r>
      <w:r>
        <w:rPr>
          <w:spacing w:val="-3"/>
          <w:w w:val="105"/>
          <w:sz w:val="24"/>
        </w:rPr>
        <w:t>Testing</w:t>
      </w:r>
      <w:r>
        <w:rPr>
          <w:spacing w:val="31"/>
          <w:w w:val="105"/>
          <w:sz w:val="24"/>
        </w:rPr>
        <w:t xml:space="preserve"> </w:t>
      </w:r>
      <w:r>
        <w:rPr>
          <w:w w:val="105"/>
          <w:sz w:val="24"/>
        </w:rPr>
        <w:t>and</w:t>
      </w:r>
      <w:r>
        <w:rPr>
          <w:spacing w:val="15"/>
          <w:w w:val="105"/>
          <w:sz w:val="24"/>
        </w:rPr>
        <w:t xml:space="preserve"> </w:t>
      </w:r>
      <w:r>
        <w:rPr>
          <w:w w:val="105"/>
          <w:sz w:val="24"/>
        </w:rPr>
        <w:t>Evaluation</w:t>
      </w:r>
      <w:r>
        <w:rPr>
          <w:w w:val="105"/>
          <w:sz w:val="24"/>
        </w:rPr>
        <w:tab/>
        <w:t>30</w:t>
      </w:r>
    </w:p>
    <w:p w14:paraId="0B0A638C" w14:textId="77777777" w:rsidR="00551168" w:rsidRDefault="00647E4E">
      <w:pPr>
        <w:pStyle w:val="ListParagraph"/>
        <w:numPr>
          <w:ilvl w:val="1"/>
          <w:numId w:val="10"/>
        </w:numPr>
        <w:tabs>
          <w:tab w:val="left" w:pos="1220"/>
          <w:tab w:val="left" w:pos="1221"/>
          <w:tab w:val="right" w:leader="dot" w:pos="9508"/>
        </w:tabs>
        <w:spacing w:before="82"/>
        <w:ind w:hanging="540"/>
        <w:rPr>
          <w:sz w:val="24"/>
        </w:rPr>
      </w:pPr>
      <w:r>
        <w:rPr>
          <w:sz w:val="24"/>
        </w:rPr>
        <w:t>Conclusion</w:t>
      </w:r>
      <w:r>
        <w:rPr>
          <w:sz w:val="24"/>
        </w:rPr>
        <w:tab/>
        <w:t>32</w:t>
      </w:r>
    </w:p>
    <w:p w14:paraId="2899AB2E" w14:textId="77777777" w:rsidR="00551168" w:rsidRDefault="00647E4E">
      <w:pPr>
        <w:pStyle w:val="Heading3"/>
        <w:tabs>
          <w:tab w:val="right" w:pos="9509"/>
        </w:tabs>
        <w:spacing w:before="317"/>
        <w:ind w:left="330" w:firstLine="0"/>
      </w:pPr>
      <w:r>
        <w:rPr>
          <w:w w:val="115"/>
        </w:rPr>
        <w:t>Appendices</w:t>
      </w:r>
      <w:r>
        <w:rPr>
          <w:w w:val="115"/>
        </w:rPr>
        <w:tab/>
        <w:t>33</w:t>
      </w:r>
    </w:p>
    <w:p w14:paraId="2A48DBD4" w14:textId="77777777" w:rsidR="00551168" w:rsidRDefault="00551168">
      <w:pPr>
        <w:sectPr w:rsidR="00551168">
          <w:pgSz w:w="12240" w:h="15840"/>
          <w:pgMar w:top="1500" w:right="0" w:bottom="1300" w:left="1200" w:header="0" w:footer="1110" w:gutter="0"/>
          <w:cols w:space="720"/>
        </w:sectPr>
      </w:pPr>
    </w:p>
    <w:p w14:paraId="48261EDE" w14:textId="77777777" w:rsidR="00551168" w:rsidRDefault="00647E4E">
      <w:pPr>
        <w:spacing w:before="149"/>
        <w:ind w:left="330"/>
        <w:rPr>
          <w:b/>
          <w:sz w:val="34"/>
        </w:rPr>
      </w:pPr>
      <w:r>
        <w:rPr>
          <w:b/>
          <w:w w:val="110"/>
          <w:sz w:val="34"/>
        </w:rPr>
        <w:lastRenderedPageBreak/>
        <w:t>List of Figures</w:t>
      </w:r>
    </w:p>
    <w:p w14:paraId="797B1618" w14:textId="77777777" w:rsidR="00551168" w:rsidRDefault="00551168">
      <w:pPr>
        <w:rPr>
          <w:sz w:val="34"/>
        </w:rPr>
        <w:sectPr w:rsidR="00551168">
          <w:pgSz w:w="12240" w:h="15840"/>
          <w:pgMar w:top="1500" w:right="0" w:bottom="1300" w:left="1200" w:header="0" w:footer="1110" w:gutter="0"/>
          <w:cols w:space="720"/>
        </w:sectPr>
      </w:pPr>
    </w:p>
    <w:p w14:paraId="020B82B2" w14:textId="77777777" w:rsidR="00551168" w:rsidRDefault="00647E4E">
      <w:pPr>
        <w:spacing w:before="149"/>
        <w:ind w:left="330"/>
        <w:rPr>
          <w:b/>
          <w:sz w:val="34"/>
        </w:rPr>
      </w:pPr>
      <w:r>
        <w:rPr>
          <w:b/>
          <w:w w:val="115"/>
          <w:sz w:val="34"/>
        </w:rPr>
        <w:lastRenderedPageBreak/>
        <w:t>List of Tables</w:t>
      </w:r>
    </w:p>
    <w:p w14:paraId="0EA19067" w14:textId="77777777" w:rsidR="00551168" w:rsidRDefault="00551168">
      <w:pPr>
        <w:rPr>
          <w:sz w:val="34"/>
        </w:rPr>
        <w:sectPr w:rsidR="00551168">
          <w:pgSz w:w="12240" w:h="15840"/>
          <w:pgMar w:top="1500" w:right="0" w:bottom="1300" w:left="1200" w:header="0" w:footer="1110" w:gutter="0"/>
          <w:cols w:space="720"/>
        </w:sectPr>
      </w:pPr>
    </w:p>
    <w:p w14:paraId="672D7990" w14:textId="77777777" w:rsidR="00551168" w:rsidRDefault="00647E4E">
      <w:pPr>
        <w:pStyle w:val="Heading1"/>
        <w:numPr>
          <w:ilvl w:val="0"/>
          <w:numId w:val="9"/>
        </w:numPr>
        <w:tabs>
          <w:tab w:val="left" w:pos="911"/>
          <w:tab w:val="left" w:pos="912"/>
        </w:tabs>
        <w:spacing w:before="149"/>
      </w:pPr>
      <w:bookmarkStart w:id="0" w:name="_TOC_250029"/>
      <w:bookmarkEnd w:id="0"/>
      <w:r>
        <w:rPr>
          <w:w w:val="115"/>
        </w:rPr>
        <w:lastRenderedPageBreak/>
        <w:t>Introduction</w:t>
      </w:r>
    </w:p>
    <w:p w14:paraId="569D785B" w14:textId="77777777" w:rsidR="00551168" w:rsidRDefault="00551168">
      <w:pPr>
        <w:pStyle w:val="BodyText"/>
        <w:spacing w:before="2"/>
        <w:rPr>
          <w:b/>
          <w:sz w:val="30"/>
        </w:rPr>
      </w:pPr>
    </w:p>
    <w:p w14:paraId="721F1C3D" w14:textId="77777777" w:rsidR="00551168" w:rsidRDefault="00647E4E">
      <w:pPr>
        <w:pStyle w:val="Heading2"/>
        <w:numPr>
          <w:ilvl w:val="1"/>
          <w:numId w:val="9"/>
        </w:numPr>
        <w:tabs>
          <w:tab w:val="left" w:pos="1065"/>
          <w:tab w:val="left" w:pos="1066"/>
        </w:tabs>
      </w:pPr>
      <w:bookmarkStart w:id="1" w:name="_TOC_250028"/>
      <w:r>
        <w:rPr>
          <w:w w:val="115"/>
        </w:rPr>
        <w:t>Problem</w:t>
      </w:r>
      <w:r>
        <w:rPr>
          <w:spacing w:val="27"/>
          <w:w w:val="115"/>
        </w:rPr>
        <w:t xml:space="preserve"> </w:t>
      </w:r>
      <w:bookmarkEnd w:id="1"/>
      <w:r>
        <w:rPr>
          <w:w w:val="115"/>
        </w:rPr>
        <w:t>Definition</w:t>
      </w:r>
    </w:p>
    <w:p w14:paraId="2E8B408E" w14:textId="77777777" w:rsidR="00551168" w:rsidRDefault="00647E4E">
      <w:pPr>
        <w:pStyle w:val="BodyText"/>
        <w:spacing w:before="229" w:line="312" w:lineRule="auto"/>
        <w:ind w:left="330" w:right="1529"/>
        <w:jc w:val="both"/>
      </w:pPr>
      <w:r>
        <w:rPr>
          <w:w w:val="105"/>
        </w:rPr>
        <w:t>“Person-job fit is a substantial factor for decreasing job stress and the adjustment of em- ployees</w:t>
      </w:r>
      <w:r>
        <w:rPr>
          <w:spacing w:val="-21"/>
          <w:w w:val="105"/>
        </w:rPr>
        <w:t xml:space="preserve"> </w:t>
      </w:r>
      <w:r>
        <w:rPr>
          <w:w w:val="105"/>
        </w:rPr>
        <w:t>to</w:t>
      </w:r>
      <w:r>
        <w:rPr>
          <w:spacing w:val="-20"/>
          <w:w w:val="105"/>
        </w:rPr>
        <w:t xml:space="preserve"> </w:t>
      </w:r>
      <w:r>
        <w:rPr>
          <w:w w:val="105"/>
        </w:rPr>
        <w:t>an</w:t>
      </w:r>
      <w:r>
        <w:rPr>
          <w:spacing w:val="-19"/>
          <w:w w:val="105"/>
        </w:rPr>
        <w:t xml:space="preserve"> </w:t>
      </w:r>
      <w:r>
        <w:rPr>
          <w:w w:val="105"/>
        </w:rPr>
        <w:t>organization</w:t>
      </w:r>
      <w:r>
        <w:rPr>
          <w:spacing w:val="-20"/>
          <w:w w:val="105"/>
        </w:rPr>
        <w:t xml:space="preserve"> </w:t>
      </w:r>
      <w:r>
        <w:rPr>
          <w:w w:val="105"/>
        </w:rPr>
        <w:t>is</w:t>
      </w:r>
      <w:r>
        <w:rPr>
          <w:spacing w:val="-20"/>
          <w:w w:val="105"/>
        </w:rPr>
        <w:t xml:space="preserve"> </w:t>
      </w:r>
      <w:r>
        <w:rPr>
          <w:w w:val="105"/>
        </w:rPr>
        <w:t>an</w:t>
      </w:r>
      <w:r>
        <w:rPr>
          <w:spacing w:val="-20"/>
          <w:w w:val="105"/>
        </w:rPr>
        <w:t xml:space="preserve"> </w:t>
      </w:r>
      <w:r>
        <w:rPr>
          <w:w w:val="105"/>
        </w:rPr>
        <w:t>important</w:t>
      </w:r>
      <w:r>
        <w:rPr>
          <w:spacing w:val="-20"/>
          <w:w w:val="105"/>
        </w:rPr>
        <w:t xml:space="preserve"> </w:t>
      </w:r>
      <w:r>
        <w:rPr>
          <w:w w:val="105"/>
        </w:rPr>
        <w:t>issue</w:t>
      </w:r>
      <w:r>
        <w:rPr>
          <w:spacing w:val="-20"/>
          <w:w w:val="105"/>
        </w:rPr>
        <w:t xml:space="preserve"> </w:t>
      </w:r>
      <w:r>
        <w:rPr>
          <w:w w:val="105"/>
        </w:rPr>
        <w:t>for</w:t>
      </w:r>
      <w:r>
        <w:rPr>
          <w:spacing w:val="-19"/>
          <w:w w:val="105"/>
        </w:rPr>
        <w:t xml:space="preserve"> </w:t>
      </w:r>
      <w:r>
        <w:rPr>
          <w:w w:val="105"/>
        </w:rPr>
        <w:t>eliminating</w:t>
      </w:r>
      <w:r>
        <w:rPr>
          <w:spacing w:val="-20"/>
          <w:w w:val="105"/>
        </w:rPr>
        <w:t xml:space="preserve"> </w:t>
      </w:r>
      <w:r>
        <w:rPr>
          <w:w w:val="105"/>
        </w:rPr>
        <w:t>stress”[12].</w:t>
      </w:r>
      <w:r>
        <w:rPr>
          <w:spacing w:val="12"/>
          <w:w w:val="105"/>
        </w:rPr>
        <w:t xml:space="preserve"> </w:t>
      </w:r>
      <w:r>
        <w:rPr>
          <w:w w:val="105"/>
        </w:rPr>
        <w:t>“New</w:t>
      </w:r>
      <w:r>
        <w:rPr>
          <w:spacing w:val="-19"/>
          <w:w w:val="105"/>
        </w:rPr>
        <w:t xml:space="preserve"> </w:t>
      </w:r>
      <w:r>
        <w:rPr>
          <w:w w:val="105"/>
        </w:rPr>
        <w:t xml:space="preserve">employees all bring expectations to their new jobs that are based on factors like their previous job experiences, their understandings of the profession, beliefs and experiences held </w:t>
      </w:r>
      <w:r>
        <w:rPr>
          <w:spacing w:val="-4"/>
          <w:w w:val="105"/>
        </w:rPr>
        <w:t xml:space="preserve">by </w:t>
      </w:r>
      <w:r>
        <w:rPr>
          <w:w w:val="105"/>
        </w:rPr>
        <w:t xml:space="preserve">peers or </w:t>
      </w:r>
      <w:r>
        <w:rPr>
          <w:spacing w:val="-3"/>
          <w:w w:val="105"/>
        </w:rPr>
        <w:t xml:space="preserve">family, </w:t>
      </w:r>
      <w:r>
        <w:rPr>
          <w:w w:val="105"/>
        </w:rPr>
        <w:t xml:space="preserve">promises made during recruitment, and their evaluation of the work situation during their interview”[26]. The first month at the workplace might seem overwhelming for new employees. Therefore, during their first few months of settling and adjusting, the company </w:t>
      </w:r>
      <w:r>
        <w:rPr>
          <w:spacing w:val="-3"/>
          <w:w w:val="105"/>
        </w:rPr>
        <w:t xml:space="preserve">may </w:t>
      </w:r>
      <w:r>
        <w:rPr>
          <w:w w:val="105"/>
        </w:rPr>
        <w:t xml:space="preserve">allow “a period of learning </w:t>
      </w:r>
      <w:r>
        <w:rPr>
          <w:spacing w:val="-3"/>
          <w:w w:val="105"/>
        </w:rPr>
        <w:t xml:space="preserve">how </w:t>
      </w:r>
      <w:r>
        <w:rPr>
          <w:w w:val="105"/>
        </w:rPr>
        <w:t xml:space="preserve">to ‘fit in’ and adjusting to </w:t>
      </w:r>
      <w:r>
        <w:rPr>
          <w:spacing w:val="-3"/>
          <w:w w:val="105"/>
        </w:rPr>
        <w:t xml:space="preserve">how </w:t>
      </w:r>
      <w:r>
        <w:rPr>
          <w:w w:val="105"/>
        </w:rPr>
        <w:t>things work in</w:t>
      </w:r>
      <w:r>
        <w:rPr>
          <w:spacing w:val="13"/>
          <w:w w:val="105"/>
        </w:rPr>
        <w:t xml:space="preserve"> </w:t>
      </w:r>
      <w:r>
        <w:rPr>
          <w:w w:val="105"/>
        </w:rPr>
        <w:t>the</w:t>
      </w:r>
      <w:r>
        <w:rPr>
          <w:spacing w:val="13"/>
          <w:w w:val="105"/>
        </w:rPr>
        <w:t xml:space="preserve"> </w:t>
      </w:r>
      <w:r>
        <w:rPr>
          <w:w w:val="105"/>
        </w:rPr>
        <w:t>new</w:t>
      </w:r>
      <w:r>
        <w:rPr>
          <w:spacing w:val="13"/>
          <w:w w:val="105"/>
        </w:rPr>
        <w:t xml:space="preserve"> </w:t>
      </w:r>
      <w:r>
        <w:rPr>
          <w:w w:val="105"/>
        </w:rPr>
        <w:t>setting”[26]</w:t>
      </w:r>
      <w:r>
        <w:rPr>
          <w:spacing w:val="13"/>
          <w:w w:val="105"/>
        </w:rPr>
        <w:t xml:space="preserve"> </w:t>
      </w:r>
      <w:r>
        <w:rPr>
          <w:w w:val="105"/>
        </w:rPr>
        <w:t>for</w:t>
      </w:r>
      <w:r>
        <w:rPr>
          <w:spacing w:val="13"/>
          <w:w w:val="105"/>
        </w:rPr>
        <w:t xml:space="preserve"> </w:t>
      </w:r>
      <w:r>
        <w:rPr>
          <w:w w:val="105"/>
        </w:rPr>
        <w:t>the</w:t>
      </w:r>
      <w:r>
        <w:rPr>
          <w:spacing w:val="13"/>
          <w:w w:val="105"/>
        </w:rPr>
        <w:t xml:space="preserve"> </w:t>
      </w:r>
      <w:r>
        <w:rPr>
          <w:w w:val="105"/>
        </w:rPr>
        <w:t>employee’s</w:t>
      </w:r>
      <w:r>
        <w:rPr>
          <w:spacing w:val="13"/>
          <w:w w:val="105"/>
        </w:rPr>
        <w:t xml:space="preserve"> </w:t>
      </w:r>
      <w:r>
        <w:rPr>
          <w:w w:val="105"/>
        </w:rPr>
        <w:t>benefit.</w:t>
      </w:r>
    </w:p>
    <w:p w14:paraId="2F384CBF" w14:textId="77777777" w:rsidR="00551168" w:rsidRDefault="00551168">
      <w:pPr>
        <w:pStyle w:val="BodyText"/>
        <w:rPr>
          <w:sz w:val="31"/>
        </w:rPr>
      </w:pPr>
    </w:p>
    <w:p w14:paraId="1DE507F7" w14:textId="77777777" w:rsidR="00551168" w:rsidRDefault="00647E4E">
      <w:pPr>
        <w:pStyle w:val="BodyText"/>
        <w:spacing w:line="312" w:lineRule="auto"/>
        <w:ind w:left="330" w:right="1527" w:firstLine="351"/>
        <w:jc w:val="both"/>
      </w:pPr>
      <w:r>
        <w:rPr>
          <w:w w:val="105"/>
        </w:rPr>
        <w:t xml:space="preserve">Providing an assistant augmented reality application to help speed up the process for the employee to adjust to their new workplace environment </w:t>
      </w:r>
      <w:r>
        <w:rPr>
          <w:spacing w:val="-3"/>
          <w:w w:val="105"/>
        </w:rPr>
        <w:t xml:space="preserve">may </w:t>
      </w:r>
      <w:r>
        <w:rPr>
          <w:w w:val="105"/>
        </w:rPr>
        <w:t xml:space="preserve">offer several challenges. There are several Augmented Reality libraries which provide all the necessary techniques for one to build such applications, with no need to </w:t>
      </w:r>
      <w:r>
        <w:rPr>
          <w:spacing w:val="3"/>
          <w:w w:val="105"/>
        </w:rPr>
        <w:t xml:space="preserve">be </w:t>
      </w:r>
      <w:r>
        <w:rPr>
          <w:w w:val="105"/>
        </w:rPr>
        <w:t xml:space="preserve">highly skilled in </w:t>
      </w:r>
      <w:r>
        <w:rPr>
          <w:spacing w:val="-3"/>
          <w:w w:val="105"/>
        </w:rPr>
        <w:t xml:space="preserve">any </w:t>
      </w:r>
      <w:r>
        <w:rPr>
          <w:w w:val="105"/>
        </w:rPr>
        <w:t xml:space="preserve">form of pro- gramming, especially where it </w:t>
      </w:r>
      <w:r>
        <w:rPr>
          <w:spacing w:val="-3"/>
          <w:w w:val="105"/>
        </w:rPr>
        <w:t xml:space="preserve">involves </w:t>
      </w:r>
      <w:r>
        <w:rPr>
          <w:w w:val="105"/>
        </w:rPr>
        <w:t>Artificial Intelligence. When it comes to feature extraction,</w:t>
      </w:r>
      <w:r>
        <w:rPr>
          <w:spacing w:val="-9"/>
          <w:w w:val="105"/>
        </w:rPr>
        <w:t xml:space="preserve"> </w:t>
      </w:r>
      <w:r>
        <w:rPr>
          <w:w w:val="105"/>
        </w:rPr>
        <w:t>things</w:t>
      </w:r>
      <w:r>
        <w:rPr>
          <w:spacing w:val="-13"/>
          <w:w w:val="105"/>
        </w:rPr>
        <w:t xml:space="preserve"> </w:t>
      </w:r>
      <w:r>
        <w:rPr>
          <w:w w:val="105"/>
        </w:rPr>
        <w:t>can</w:t>
      </w:r>
      <w:r>
        <w:rPr>
          <w:spacing w:val="-13"/>
          <w:w w:val="105"/>
        </w:rPr>
        <w:t xml:space="preserve"> </w:t>
      </w:r>
      <w:r>
        <w:rPr>
          <w:spacing w:val="3"/>
          <w:w w:val="105"/>
        </w:rPr>
        <w:t>be</w:t>
      </w:r>
      <w:r>
        <w:rPr>
          <w:spacing w:val="-14"/>
          <w:w w:val="105"/>
        </w:rPr>
        <w:t xml:space="preserve"> </w:t>
      </w:r>
      <w:r>
        <w:rPr>
          <w:w w:val="105"/>
        </w:rPr>
        <w:t>challenging,</w:t>
      </w:r>
      <w:r>
        <w:rPr>
          <w:spacing w:val="-8"/>
          <w:w w:val="105"/>
        </w:rPr>
        <w:t xml:space="preserve"> </w:t>
      </w:r>
      <w:r>
        <w:rPr>
          <w:w w:val="105"/>
        </w:rPr>
        <w:t>especially</w:t>
      </w:r>
      <w:r>
        <w:rPr>
          <w:spacing w:val="-13"/>
          <w:w w:val="105"/>
        </w:rPr>
        <w:t xml:space="preserve"> </w:t>
      </w:r>
      <w:r>
        <w:rPr>
          <w:w w:val="105"/>
        </w:rPr>
        <w:t>if</w:t>
      </w:r>
      <w:r>
        <w:rPr>
          <w:spacing w:val="-13"/>
          <w:w w:val="105"/>
        </w:rPr>
        <w:t xml:space="preserve"> </w:t>
      </w:r>
      <w:r>
        <w:rPr>
          <w:w w:val="105"/>
        </w:rPr>
        <w:t>one</w:t>
      </w:r>
      <w:r>
        <w:rPr>
          <w:spacing w:val="-14"/>
          <w:w w:val="105"/>
        </w:rPr>
        <w:t xml:space="preserve"> </w:t>
      </w:r>
      <w:r>
        <w:rPr>
          <w:w w:val="105"/>
        </w:rPr>
        <w:t>is</w:t>
      </w:r>
      <w:r>
        <w:rPr>
          <w:spacing w:val="-13"/>
          <w:w w:val="105"/>
        </w:rPr>
        <w:t xml:space="preserve"> </w:t>
      </w:r>
      <w:r>
        <w:rPr>
          <w:w w:val="105"/>
        </w:rPr>
        <w:t>making</w:t>
      </w:r>
      <w:r>
        <w:rPr>
          <w:spacing w:val="-13"/>
          <w:w w:val="105"/>
        </w:rPr>
        <w:t xml:space="preserve"> </w:t>
      </w:r>
      <w:r>
        <w:rPr>
          <w:w w:val="105"/>
        </w:rPr>
        <w:t>use</w:t>
      </w:r>
      <w:r>
        <w:rPr>
          <w:spacing w:val="-13"/>
          <w:w w:val="105"/>
        </w:rPr>
        <w:t xml:space="preserve"> </w:t>
      </w:r>
      <w:r>
        <w:rPr>
          <w:w w:val="105"/>
        </w:rPr>
        <w:t>of</w:t>
      </w:r>
      <w:r>
        <w:rPr>
          <w:spacing w:val="-13"/>
          <w:w w:val="105"/>
        </w:rPr>
        <w:t xml:space="preserve"> </w:t>
      </w:r>
      <w:r>
        <w:rPr>
          <w:w w:val="105"/>
        </w:rPr>
        <w:t>traditional</w:t>
      </w:r>
      <w:r>
        <w:rPr>
          <w:spacing w:val="-13"/>
          <w:w w:val="105"/>
        </w:rPr>
        <w:t xml:space="preserve"> </w:t>
      </w:r>
      <w:r>
        <w:rPr>
          <w:w w:val="105"/>
        </w:rPr>
        <w:t xml:space="preserve">computer vision techniques, such as, SIFT and SURF alone. </w:t>
      </w:r>
      <w:r>
        <w:rPr>
          <w:spacing w:val="-7"/>
          <w:w w:val="105"/>
        </w:rPr>
        <w:t xml:space="preserve">For </w:t>
      </w:r>
      <w:r>
        <w:rPr>
          <w:w w:val="105"/>
        </w:rPr>
        <w:t xml:space="preserve">instance, “[t]he SIFT algorithm deals with the problem that certain image features like edges and corners are not scale- </w:t>
      </w:r>
      <w:r>
        <w:rPr>
          <w:spacing w:val="-3"/>
          <w:w w:val="105"/>
        </w:rPr>
        <w:t xml:space="preserve">invariant.  </w:t>
      </w:r>
      <w:r>
        <w:rPr>
          <w:w w:val="105"/>
        </w:rPr>
        <w:t>In other words, there are times when a corner looks like a corner but looks like  a</w:t>
      </w:r>
      <w:r>
        <w:rPr>
          <w:spacing w:val="9"/>
          <w:w w:val="105"/>
        </w:rPr>
        <w:t xml:space="preserve"> </w:t>
      </w:r>
      <w:r>
        <w:rPr>
          <w:w w:val="105"/>
        </w:rPr>
        <w:t>completely</w:t>
      </w:r>
      <w:r>
        <w:rPr>
          <w:spacing w:val="10"/>
          <w:w w:val="105"/>
        </w:rPr>
        <w:t xml:space="preserve"> </w:t>
      </w:r>
      <w:r>
        <w:rPr>
          <w:w w:val="105"/>
        </w:rPr>
        <w:t>different</w:t>
      </w:r>
      <w:r>
        <w:rPr>
          <w:spacing w:val="9"/>
          <w:w w:val="105"/>
        </w:rPr>
        <w:t xml:space="preserve"> </w:t>
      </w:r>
      <w:r>
        <w:rPr>
          <w:w w:val="105"/>
        </w:rPr>
        <w:t>item</w:t>
      </w:r>
      <w:r>
        <w:rPr>
          <w:spacing w:val="10"/>
          <w:w w:val="105"/>
        </w:rPr>
        <w:t xml:space="preserve"> </w:t>
      </w:r>
      <w:r>
        <w:rPr>
          <w:w w:val="105"/>
        </w:rPr>
        <w:t>when</w:t>
      </w:r>
      <w:r>
        <w:rPr>
          <w:spacing w:val="9"/>
          <w:w w:val="105"/>
        </w:rPr>
        <w:t xml:space="preserve"> </w:t>
      </w:r>
      <w:r>
        <w:rPr>
          <w:w w:val="105"/>
        </w:rPr>
        <w:t>the</w:t>
      </w:r>
      <w:r>
        <w:rPr>
          <w:spacing w:val="10"/>
          <w:w w:val="105"/>
        </w:rPr>
        <w:t xml:space="preserve"> </w:t>
      </w:r>
      <w:r>
        <w:rPr>
          <w:w w:val="105"/>
        </w:rPr>
        <w:t>image</w:t>
      </w:r>
      <w:r>
        <w:rPr>
          <w:spacing w:val="10"/>
          <w:w w:val="105"/>
        </w:rPr>
        <w:t xml:space="preserve"> </w:t>
      </w:r>
      <w:r>
        <w:rPr>
          <w:w w:val="105"/>
        </w:rPr>
        <w:t>is</w:t>
      </w:r>
      <w:r>
        <w:rPr>
          <w:spacing w:val="9"/>
          <w:w w:val="105"/>
        </w:rPr>
        <w:t xml:space="preserve"> </w:t>
      </w:r>
      <w:r>
        <w:rPr>
          <w:w w:val="105"/>
        </w:rPr>
        <w:t>blown</w:t>
      </w:r>
      <w:r>
        <w:rPr>
          <w:spacing w:val="10"/>
          <w:w w:val="105"/>
        </w:rPr>
        <w:t xml:space="preserve"> </w:t>
      </w:r>
      <w:r>
        <w:rPr>
          <w:w w:val="105"/>
        </w:rPr>
        <w:t>up</w:t>
      </w:r>
      <w:r>
        <w:rPr>
          <w:spacing w:val="9"/>
          <w:w w:val="105"/>
        </w:rPr>
        <w:t xml:space="preserve"> </w:t>
      </w:r>
      <w:r>
        <w:rPr>
          <w:spacing w:val="-4"/>
          <w:w w:val="105"/>
        </w:rPr>
        <w:t>by</w:t>
      </w:r>
      <w:r>
        <w:rPr>
          <w:spacing w:val="10"/>
          <w:w w:val="105"/>
        </w:rPr>
        <w:t xml:space="preserve"> </w:t>
      </w:r>
      <w:r>
        <w:rPr>
          <w:w w:val="105"/>
        </w:rPr>
        <w:t>a</w:t>
      </w:r>
      <w:r>
        <w:rPr>
          <w:spacing w:val="9"/>
          <w:w w:val="105"/>
        </w:rPr>
        <w:t xml:space="preserve"> </w:t>
      </w:r>
      <w:r>
        <w:rPr>
          <w:w w:val="105"/>
        </w:rPr>
        <w:t>few</w:t>
      </w:r>
      <w:r>
        <w:rPr>
          <w:spacing w:val="10"/>
          <w:w w:val="105"/>
        </w:rPr>
        <w:t xml:space="preserve"> </w:t>
      </w:r>
      <w:r>
        <w:rPr>
          <w:w w:val="105"/>
        </w:rPr>
        <w:t>factors”[23].</w:t>
      </w:r>
    </w:p>
    <w:p w14:paraId="766F5AA1" w14:textId="77777777" w:rsidR="00551168" w:rsidRDefault="00551168">
      <w:pPr>
        <w:pStyle w:val="BodyText"/>
        <w:spacing w:before="2"/>
        <w:rPr>
          <w:sz w:val="33"/>
        </w:rPr>
      </w:pPr>
    </w:p>
    <w:p w14:paraId="28F4D2C4" w14:textId="77777777" w:rsidR="00551168" w:rsidRDefault="00647E4E">
      <w:pPr>
        <w:pStyle w:val="Heading2"/>
        <w:numPr>
          <w:ilvl w:val="1"/>
          <w:numId w:val="9"/>
        </w:numPr>
        <w:tabs>
          <w:tab w:val="left" w:pos="1065"/>
          <w:tab w:val="left" w:pos="1066"/>
        </w:tabs>
      </w:pPr>
      <w:bookmarkStart w:id="2" w:name="_TOC_250027"/>
      <w:bookmarkEnd w:id="2"/>
      <w:r>
        <w:rPr>
          <w:w w:val="120"/>
        </w:rPr>
        <w:t>Motivation</w:t>
      </w:r>
    </w:p>
    <w:p w14:paraId="534681D8" w14:textId="77777777" w:rsidR="00551168" w:rsidRDefault="00647E4E">
      <w:pPr>
        <w:pStyle w:val="BodyText"/>
        <w:spacing w:before="228" w:line="312" w:lineRule="auto"/>
        <w:ind w:left="330" w:right="1529"/>
        <w:jc w:val="both"/>
      </w:pPr>
      <w:r>
        <w:rPr>
          <w:w w:val="105"/>
        </w:rPr>
        <w:t>“Whilst employees can be reasonably expected to adjust to changes in jobs over time, poor job or employee job t can result in increased stress and inefficiency in organizations”[12].</w:t>
      </w:r>
    </w:p>
    <w:p w14:paraId="52F010BC" w14:textId="77777777" w:rsidR="00551168" w:rsidRDefault="00551168">
      <w:pPr>
        <w:pStyle w:val="BodyText"/>
        <w:spacing w:before="2"/>
        <w:rPr>
          <w:sz w:val="31"/>
        </w:rPr>
      </w:pPr>
    </w:p>
    <w:p w14:paraId="5EBEF142" w14:textId="77777777" w:rsidR="00551168" w:rsidRDefault="00647E4E">
      <w:pPr>
        <w:pStyle w:val="BodyText"/>
        <w:spacing w:line="312" w:lineRule="auto"/>
        <w:ind w:left="330" w:right="1529" w:firstLine="351"/>
        <w:jc w:val="both"/>
      </w:pPr>
      <w:r>
        <w:t>A workplace is defined as the environment where people work. Adjusting to a new environment, especially one’s workplace, can come with several challenges, such as, adapt-  ing to new people, finding certain offices within the environment, and using certain job equipment.  “When humans feel a loss of control this causes physiological changes which    can</w:t>
      </w:r>
      <w:r>
        <w:rPr>
          <w:spacing w:val="46"/>
        </w:rPr>
        <w:t xml:space="preserve"> </w:t>
      </w:r>
      <w:r>
        <w:t>exacerbate</w:t>
      </w:r>
      <w:r>
        <w:rPr>
          <w:spacing w:val="47"/>
        </w:rPr>
        <w:t xml:space="preserve"> </w:t>
      </w:r>
      <w:r>
        <w:t>feelings</w:t>
      </w:r>
      <w:r>
        <w:rPr>
          <w:spacing w:val="46"/>
        </w:rPr>
        <w:t xml:space="preserve"> </w:t>
      </w:r>
      <w:r>
        <w:t>of</w:t>
      </w:r>
      <w:r>
        <w:rPr>
          <w:spacing w:val="47"/>
        </w:rPr>
        <w:t xml:space="preserve"> </w:t>
      </w:r>
      <w:r>
        <w:t>stress”[12].</w:t>
      </w:r>
      <w:r>
        <w:rPr>
          <w:spacing w:val="39"/>
        </w:rPr>
        <w:t xml:space="preserve"> </w:t>
      </w:r>
      <w:r>
        <w:t>Job</w:t>
      </w:r>
      <w:r>
        <w:rPr>
          <w:spacing w:val="47"/>
        </w:rPr>
        <w:t xml:space="preserve"> </w:t>
      </w:r>
      <w:r>
        <w:t>stress</w:t>
      </w:r>
      <w:r>
        <w:rPr>
          <w:spacing w:val="46"/>
        </w:rPr>
        <w:t xml:space="preserve"> </w:t>
      </w:r>
      <w:r>
        <w:t>has</w:t>
      </w:r>
      <w:r>
        <w:rPr>
          <w:spacing w:val="48"/>
        </w:rPr>
        <w:t xml:space="preserve"> </w:t>
      </w:r>
      <w:r>
        <w:t>become</w:t>
      </w:r>
      <w:r>
        <w:rPr>
          <w:spacing w:val="47"/>
        </w:rPr>
        <w:t xml:space="preserve"> </w:t>
      </w:r>
      <w:r>
        <w:t>a</w:t>
      </w:r>
      <w:r>
        <w:rPr>
          <w:spacing w:val="46"/>
        </w:rPr>
        <w:t xml:space="preserve"> </w:t>
      </w:r>
      <w:r>
        <w:t>common</w:t>
      </w:r>
      <w:r>
        <w:rPr>
          <w:spacing w:val="47"/>
        </w:rPr>
        <w:t xml:space="preserve"> </w:t>
      </w:r>
      <w:r>
        <w:t>term</w:t>
      </w:r>
      <w:r>
        <w:rPr>
          <w:spacing w:val="48"/>
        </w:rPr>
        <w:t xml:space="preserve"> </w:t>
      </w:r>
      <w:r>
        <w:t>in</w:t>
      </w:r>
      <w:r>
        <w:rPr>
          <w:spacing w:val="48"/>
        </w:rPr>
        <w:t xml:space="preserve"> </w:t>
      </w:r>
      <w:r>
        <w:t>industry</w:t>
      </w:r>
    </w:p>
    <w:p w14:paraId="5E3A5F92" w14:textId="77777777" w:rsidR="00551168" w:rsidRDefault="00551168">
      <w:pPr>
        <w:spacing w:line="312" w:lineRule="auto"/>
        <w:jc w:val="both"/>
        <w:sectPr w:rsidR="00551168">
          <w:footerReference w:type="default" r:id="rId10"/>
          <w:pgSz w:w="12240" w:h="15840"/>
          <w:pgMar w:top="1500" w:right="0" w:bottom="1300" w:left="1200" w:header="0" w:footer="1110" w:gutter="0"/>
          <w:pgNumType w:start="1"/>
          <w:cols w:space="720"/>
        </w:sectPr>
      </w:pPr>
    </w:p>
    <w:p w14:paraId="007141C7" w14:textId="77777777" w:rsidR="00551168" w:rsidRDefault="00551168">
      <w:pPr>
        <w:pStyle w:val="BodyText"/>
        <w:spacing w:before="3"/>
        <w:rPr>
          <w:sz w:val="16"/>
        </w:rPr>
      </w:pPr>
    </w:p>
    <w:p w14:paraId="13F52BB0" w14:textId="77777777" w:rsidR="00551168" w:rsidRDefault="00647E4E">
      <w:pPr>
        <w:pStyle w:val="BodyText"/>
        <w:spacing w:before="56" w:line="312" w:lineRule="auto"/>
        <w:ind w:left="330" w:right="1529"/>
        <w:jc w:val="both"/>
      </w:pPr>
      <w:r>
        <w:t xml:space="preserve">since several companies endeavour to sustain a healthy working environment for their em- ployees. </w:t>
      </w:r>
      <w:r>
        <w:rPr>
          <w:spacing w:val="-3"/>
        </w:rPr>
        <w:t xml:space="preserve">“Workload </w:t>
      </w:r>
      <w:r>
        <w:t xml:space="preserve">is one of the </w:t>
      </w:r>
      <w:r>
        <w:rPr>
          <w:spacing w:val="2"/>
        </w:rPr>
        <w:t xml:space="preserve">major </w:t>
      </w:r>
      <w:r>
        <w:t>factors which affect the employees’ productivity and efficiency.</w:t>
      </w:r>
      <w:r>
        <w:rPr>
          <w:spacing w:val="51"/>
        </w:rPr>
        <w:t xml:space="preserve"> </w:t>
      </w:r>
      <w:r>
        <w:t xml:space="preserve">Job stress caused </w:t>
      </w:r>
      <w:r>
        <w:rPr>
          <w:spacing w:val="-4"/>
        </w:rPr>
        <w:t xml:space="preserve">by </w:t>
      </w:r>
      <w:r>
        <w:t>high workload has become common in today’s scenario”[36].</w:t>
      </w:r>
    </w:p>
    <w:p w14:paraId="3F99C1DA" w14:textId="77777777" w:rsidR="00551168" w:rsidRDefault="00551168">
      <w:pPr>
        <w:pStyle w:val="BodyText"/>
        <w:spacing w:before="1"/>
        <w:rPr>
          <w:sz w:val="31"/>
        </w:rPr>
      </w:pPr>
    </w:p>
    <w:p w14:paraId="08AE8F0B" w14:textId="77777777" w:rsidR="00551168" w:rsidRDefault="00647E4E">
      <w:pPr>
        <w:pStyle w:val="BodyText"/>
        <w:spacing w:line="312" w:lineRule="auto"/>
        <w:ind w:left="330" w:right="1528" w:firstLine="351"/>
        <w:jc w:val="both"/>
      </w:pPr>
      <w:r>
        <w:rPr>
          <w:w w:val="105"/>
        </w:rPr>
        <w:t xml:space="preserve">Such level of stress can increase from certain necessary adjustments for the employee to settle within a </w:t>
      </w:r>
      <w:r>
        <w:rPr>
          <w:spacing w:val="-4"/>
          <w:w w:val="105"/>
        </w:rPr>
        <w:t xml:space="preserve">company, </w:t>
      </w:r>
      <w:r>
        <w:rPr>
          <w:w w:val="105"/>
        </w:rPr>
        <w:t xml:space="preserve">such as, filling in papers and handing them to the right offices, and learning to use certain equipment around them. Therefore, proper training should </w:t>
      </w:r>
      <w:r>
        <w:rPr>
          <w:spacing w:val="-3"/>
          <w:w w:val="105"/>
        </w:rPr>
        <w:t xml:space="preserve">always </w:t>
      </w:r>
      <w:r>
        <w:rPr>
          <w:spacing w:val="3"/>
          <w:w w:val="105"/>
        </w:rPr>
        <w:t xml:space="preserve">be </w:t>
      </w:r>
      <w:r>
        <w:rPr>
          <w:w w:val="105"/>
        </w:rPr>
        <w:t>provided, whether it is detailed or otherwise. “Application of training in the workplace and proper implementation of training can directly lead to improving the em- ployees’</w:t>
      </w:r>
      <w:r>
        <w:rPr>
          <w:spacing w:val="13"/>
          <w:w w:val="105"/>
        </w:rPr>
        <w:t xml:space="preserve"> </w:t>
      </w:r>
      <w:r>
        <w:rPr>
          <w:w w:val="105"/>
        </w:rPr>
        <w:t>performance”[7].</w:t>
      </w:r>
    </w:p>
    <w:p w14:paraId="2BB255B1" w14:textId="77777777" w:rsidR="00551168" w:rsidRDefault="00551168">
      <w:pPr>
        <w:pStyle w:val="BodyText"/>
        <w:spacing w:before="1"/>
        <w:rPr>
          <w:sz w:val="31"/>
        </w:rPr>
      </w:pPr>
    </w:p>
    <w:p w14:paraId="738E1FB8" w14:textId="77777777" w:rsidR="00551168" w:rsidRDefault="00647E4E">
      <w:pPr>
        <w:pStyle w:val="BodyText"/>
        <w:spacing w:line="312" w:lineRule="auto"/>
        <w:ind w:left="330" w:right="1528" w:firstLine="351"/>
        <w:jc w:val="both"/>
      </w:pPr>
      <w:r>
        <w:rPr>
          <w:w w:val="105"/>
        </w:rPr>
        <w:t xml:space="preserve">There are </w:t>
      </w:r>
      <w:r>
        <w:rPr>
          <w:spacing w:val="-5"/>
          <w:w w:val="105"/>
        </w:rPr>
        <w:t xml:space="preserve">two  </w:t>
      </w:r>
      <w:r>
        <w:rPr>
          <w:w w:val="105"/>
        </w:rPr>
        <w:t xml:space="preserve">types of training,  </w:t>
      </w:r>
      <w:r>
        <w:rPr>
          <w:spacing w:val="-3"/>
          <w:w w:val="105"/>
        </w:rPr>
        <w:t xml:space="preserve">namely,  </w:t>
      </w:r>
      <w:r>
        <w:rPr>
          <w:w w:val="105"/>
        </w:rPr>
        <w:t xml:space="preserve">on the job and off the job training.   On      the job training is a method of imparting knowledge and training directly while on the   job. </w:t>
      </w:r>
      <w:r>
        <w:rPr>
          <w:spacing w:val="-4"/>
          <w:w w:val="105"/>
        </w:rPr>
        <w:t xml:space="preserve">Conversely, </w:t>
      </w:r>
      <w:r>
        <w:rPr>
          <w:w w:val="105"/>
        </w:rPr>
        <w:t xml:space="preserve">off the job training is a method of imparting knowledge and training  while not at the place of work, for example, through a site. The idea behind training is to minimise stress levels and allow the employee to improve without </w:t>
      </w:r>
      <w:r>
        <w:rPr>
          <w:spacing w:val="-3"/>
          <w:w w:val="105"/>
        </w:rPr>
        <w:t xml:space="preserve">any </w:t>
      </w:r>
      <w:r>
        <w:rPr>
          <w:w w:val="105"/>
        </w:rPr>
        <w:t xml:space="preserve">pressure. </w:t>
      </w:r>
      <w:r>
        <w:rPr>
          <w:spacing w:val="-3"/>
          <w:w w:val="105"/>
        </w:rPr>
        <w:t xml:space="preserve">“Training, </w:t>
      </w:r>
      <w:r>
        <w:rPr>
          <w:w w:val="105"/>
        </w:rPr>
        <w:t>which aims at empowerment, development, and qualifying employees through knowledge and skills, refers to end-oriented, organized, logical, on-going planned attempts to bring about the desired change in the knowledge, skills, capability and attitude of employees” [7].</w:t>
      </w:r>
    </w:p>
    <w:p w14:paraId="2E63CD6E" w14:textId="77777777" w:rsidR="00551168" w:rsidRDefault="00551168">
      <w:pPr>
        <w:pStyle w:val="BodyText"/>
        <w:spacing w:before="2"/>
        <w:rPr>
          <w:sz w:val="33"/>
        </w:rPr>
      </w:pPr>
    </w:p>
    <w:p w14:paraId="45CCCAE7" w14:textId="77777777" w:rsidR="00551168" w:rsidRDefault="00647E4E">
      <w:pPr>
        <w:pStyle w:val="Heading2"/>
        <w:numPr>
          <w:ilvl w:val="1"/>
          <w:numId w:val="9"/>
        </w:numPr>
        <w:tabs>
          <w:tab w:val="left" w:pos="1065"/>
          <w:tab w:val="left" w:pos="1066"/>
        </w:tabs>
      </w:pPr>
      <w:bookmarkStart w:id="3" w:name="_TOC_250026"/>
      <w:r>
        <w:rPr>
          <w:spacing w:val="-3"/>
          <w:w w:val="120"/>
        </w:rPr>
        <w:t xml:space="preserve">Why </w:t>
      </w:r>
      <w:r>
        <w:rPr>
          <w:w w:val="120"/>
        </w:rPr>
        <w:t>the Problem is</w:t>
      </w:r>
      <w:r>
        <w:rPr>
          <w:spacing w:val="7"/>
          <w:w w:val="120"/>
        </w:rPr>
        <w:t xml:space="preserve"> </w:t>
      </w:r>
      <w:bookmarkEnd w:id="3"/>
      <w:r>
        <w:rPr>
          <w:spacing w:val="-3"/>
          <w:w w:val="120"/>
        </w:rPr>
        <w:t>Non-Trivial</w:t>
      </w:r>
    </w:p>
    <w:p w14:paraId="5C90E6DE" w14:textId="77777777" w:rsidR="00551168" w:rsidRDefault="00647E4E">
      <w:pPr>
        <w:pStyle w:val="BodyText"/>
        <w:spacing w:before="229" w:line="312" w:lineRule="auto"/>
        <w:ind w:left="330" w:right="1527"/>
        <w:jc w:val="both"/>
      </w:pPr>
      <w:r>
        <w:rPr>
          <w:w w:val="105"/>
        </w:rPr>
        <w:t xml:space="preserve">There </w:t>
      </w:r>
      <w:r>
        <w:rPr>
          <w:spacing w:val="-4"/>
          <w:w w:val="105"/>
        </w:rPr>
        <w:t xml:space="preserve">have </w:t>
      </w:r>
      <w:r>
        <w:rPr>
          <w:w w:val="105"/>
        </w:rPr>
        <w:t xml:space="preserve">been previous attempts at making indoor augmented reality applications to guide users around a place. </w:t>
      </w:r>
      <w:r>
        <w:rPr>
          <w:spacing w:val="-3"/>
          <w:w w:val="105"/>
        </w:rPr>
        <w:t xml:space="preserve">However, </w:t>
      </w:r>
      <w:r>
        <w:rPr>
          <w:w w:val="105"/>
        </w:rPr>
        <w:t xml:space="preserve">most attempts are usually made using ArCore and acquiring a 3D model of the building. ArCore is useful for catching </w:t>
      </w:r>
      <w:r>
        <w:rPr>
          <w:spacing w:val="-3"/>
          <w:w w:val="105"/>
        </w:rPr>
        <w:t xml:space="preserve">movements </w:t>
      </w:r>
      <w:r>
        <w:rPr>
          <w:w w:val="105"/>
        </w:rPr>
        <w:t>and</w:t>
      </w:r>
      <w:r>
        <w:rPr>
          <w:spacing w:val="-37"/>
          <w:w w:val="105"/>
        </w:rPr>
        <w:t xml:space="preserve"> </w:t>
      </w:r>
      <w:r>
        <w:rPr>
          <w:w w:val="105"/>
        </w:rPr>
        <w:t xml:space="preserve">current positioning, as well as light detection. It further has the anchoring feature where a virtual </w:t>
      </w:r>
      <w:r>
        <w:rPr>
          <w:spacing w:val="2"/>
          <w:w w:val="105"/>
        </w:rPr>
        <w:t xml:space="preserve">object </w:t>
      </w:r>
      <w:r>
        <w:rPr>
          <w:w w:val="105"/>
        </w:rPr>
        <w:t xml:space="preserve">is given a marker to monitor its displacement. </w:t>
      </w:r>
      <w:r>
        <w:rPr>
          <w:spacing w:val="-3"/>
          <w:w w:val="105"/>
        </w:rPr>
        <w:t xml:space="preserve">However, </w:t>
      </w:r>
      <w:r>
        <w:rPr>
          <w:w w:val="105"/>
        </w:rPr>
        <w:t xml:space="preserve">ArCore is incompatible with several devices, and it would thus </w:t>
      </w:r>
      <w:r>
        <w:rPr>
          <w:spacing w:val="3"/>
          <w:w w:val="105"/>
        </w:rPr>
        <w:t xml:space="preserve">be </w:t>
      </w:r>
      <w:r>
        <w:rPr>
          <w:w w:val="105"/>
        </w:rPr>
        <w:t xml:space="preserve">futile to apply it in real-life scenarios since not everyone will </w:t>
      </w:r>
      <w:r>
        <w:rPr>
          <w:spacing w:val="-4"/>
          <w:w w:val="105"/>
        </w:rPr>
        <w:t xml:space="preserve">have </w:t>
      </w:r>
      <w:r>
        <w:rPr>
          <w:w w:val="105"/>
        </w:rPr>
        <w:t xml:space="preserve">the latest phone with the latest specs. </w:t>
      </w:r>
      <w:r>
        <w:rPr>
          <w:spacing w:val="-3"/>
          <w:w w:val="105"/>
        </w:rPr>
        <w:t xml:space="preserve">Vuforia, </w:t>
      </w:r>
      <w:r>
        <w:rPr>
          <w:w w:val="105"/>
        </w:rPr>
        <w:t>on the other hand, is more</w:t>
      </w:r>
      <w:r>
        <w:rPr>
          <w:spacing w:val="13"/>
          <w:w w:val="105"/>
        </w:rPr>
        <w:t xml:space="preserve"> </w:t>
      </w:r>
      <w:r>
        <w:rPr>
          <w:w w:val="105"/>
        </w:rPr>
        <w:t>user-friendly</w:t>
      </w:r>
      <w:r>
        <w:rPr>
          <w:spacing w:val="14"/>
          <w:w w:val="105"/>
        </w:rPr>
        <w:t xml:space="preserve"> </w:t>
      </w:r>
      <w:r>
        <w:rPr>
          <w:w w:val="105"/>
        </w:rPr>
        <w:t>and</w:t>
      </w:r>
      <w:r>
        <w:rPr>
          <w:spacing w:val="13"/>
          <w:w w:val="105"/>
        </w:rPr>
        <w:t xml:space="preserve"> </w:t>
      </w:r>
      <w:r>
        <w:rPr>
          <w:w w:val="105"/>
        </w:rPr>
        <w:t>can</w:t>
      </w:r>
      <w:r>
        <w:rPr>
          <w:spacing w:val="14"/>
          <w:w w:val="105"/>
        </w:rPr>
        <w:t xml:space="preserve"> </w:t>
      </w:r>
      <w:r>
        <w:rPr>
          <w:spacing w:val="3"/>
          <w:w w:val="105"/>
        </w:rPr>
        <w:t>be</w:t>
      </w:r>
      <w:r>
        <w:rPr>
          <w:spacing w:val="14"/>
          <w:w w:val="105"/>
        </w:rPr>
        <w:t xml:space="preserve"> </w:t>
      </w:r>
      <w:r>
        <w:rPr>
          <w:w w:val="105"/>
        </w:rPr>
        <w:t>used</w:t>
      </w:r>
      <w:r>
        <w:rPr>
          <w:spacing w:val="13"/>
          <w:w w:val="105"/>
        </w:rPr>
        <w:t xml:space="preserve"> </w:t>
      </w:r>
      <w:r>
        <w:rPr>
          <w:w w:val="105"/>
        </w:rPr>
        <w:t>on</w:t>
      </w:r>
      <w:r>
        <w:rPr>
          <w:spacing w:val="14"/>
          <w:w w:val="105"/>
        </w:rPr>
        <w:t xml:space="preserve"> </w:t>
      </w:r>
      <w:r>
        <w:rPr>
          <w:w w:val="105"/>
        </w:rPr>
        <w:t>several</w:t>
      </w:r>
      <w:r>
        <w:rPr>
          <w:spacing w:val="14"/>
          <w:w w:val="105"/>
        </w:rPr>
        <w:t xml:space="preserve"> </w:t>
      </w:r>
      <w:r>
        <w:rPr>
          <w:w w:val="105"/>
        </w:rPr>
        <w:t>operating</w:t>
      </w:r>
      <w:r>
        <w:rPr>
          <w:spacing w:val="13"/>
          <w:w w:val="105"/>
        </w:rPr>
        <w:t xml:space="preserve"> </w:t>
      </w:r>
      <w:r>
        <w:rPr>
          <w:w w:val="105"/>
        </w:rPr>
        <w:t>systems.</w:t>
      </w:r>
    </w:p>
    <w:p w14:paraId="3DF5C284" w14:textId="77777777" w:rsidR="00551168" w:rsidRDefault="00551168">
      <w:pPr>
        <w:pStyle w:val="BodyText"/>
        <w:rPr>
          <w:sz w:val="31"/>
        </w:rPr>
      </w:pPr>
    </w:p>
    <w:p w14:paraId="18342310" w14:textId="77777777" w:rsidR="00551168" w:rsidRDefault="00647E4E">
      <w:pPr>
        <w:pStyle w:val="BodyText"/>
        <w:spacing w:line="312" w:lineRule="auto"/>
        <w:ind w:left="330" w:right="1528"/>
        <w:jc w:val="both"/>
      </w:pPr>
      <w:r>
        <w:rPr>
          <w:w w:val="105"/>
        </w:rPr>
        <w:t xml:space="preserve">The second problem is that the augmented reality application can </w:t>
      </w:r>
      <w:r>
        <w:rPr>
          <w:spacing w:val="3"/>
          <w:w w:val="105"/>
        </w:rPr>
        <w:t xml:space="preserve">be </w:t>
      </w:r>
      <w:r>
        <w:rPr>
          <w:w w:val="105"/>
        </w:rPr>
        <w:t xml:space="preserve">fed a 3D model directly to anchor positions within the map and display the respective augmented infor- mation. This can </w:t>
      </w:r>
      <w:r>
        <w:rPr>
          <w:spacing w:val="3"/>
          <w:w w:val="105"/>
        </w:rPr>
        <w:t xml:space="preserve">be </w:t>
      </w:r>
      <w:r>
        <w:rPr>
          <w:w w:val="105"/>
        </w:rPr>
        <w:t>useful when applying indoor augmented reality navigation.</w:t>
      </w:r>
      <w:r>
        <w:rPr>
          <w:spacing w:val="55"/>
          <w:w w:val="105"/>
        </w:rPr>
        <w:t xml:space="preserve"> </w:t>
      </w:r>
      <w:r>
        <w:rPr>
          <w:spacing w:val="-3"/>
          <w:w w:val="105"/>
        </w:rPr>
        <w:t>However,</w:t>
      </w:r>
    </w:p>
    <w:p w14:paraId="2331DFE0" w14:textId="77777777" w:rsidR="00551168" w:rsidRDefault="00551168">
      <w:pPr>
        <w:spacing w:line="312" w:lineRule="auto"/>
        <w:jc w:val="both"/>
        <w:sectPr w:rsidR="00551168">
          <w:pgSz w:w="12240" w:h="15840"/>
          <w:pgMar w:top="1500" w:right="0" w:bottom="1300" w:left="1200" w:header="0" w:footer="1110" w:gutter="0"/>
          <w:cols w:space="720"/>
        </w:sectPr>
      </w:pPr>
    </w:p>
    <w:p w14:paraId="4B665DA8" w14:textId="77777777" w:rsidR="00551168" w:rsidRDefault="00551168">
      <w:pPr>
        <w:pStyle w:val="BodyText"/>
        <w:spacing w:before="3"/>
        <w:rPr>
          <w:sz w:val="16"/>
        </w:rPr>
      </w:pPr>
    </w:p>
    <w:p w14:paraId="3123C23C" w14:textId="77777777" w:rsidR="00551168" w:rsidRDefault="00647E4E">
      <w:pPr>
        <w:pStyle w:val="BodyText"/>
        <w:spacing w:before="56" w:line="312" w:lineRule="auto"/>
        <w:ind w:left="330" w:right="1528"/>
        <w:jc w:val="both"/>
      </w:pPr>
      <w:r>
        <w:rPr>
          <w:w w:val="105"/>
        </w:rPr>
        <w:t>creating a 3D model of the workplace can have several problems. Firstly, the company would not want to hand out freely a plot of its indoor workplace as this goes against its policy. Secondly, one would not be testing and experimenting with anything if a 3D model of the workplace were used. In this project, several features will be tested from Vuforia’s library, such as, feature detection, and the library will be used to its full potential.</w:t>
      </w:r>
    </w:p>
    <w:p w14:paraId="43DF4739" w14:textId="77777777" w:rsidR="00551168" w:rsidRDefault="00551168">
      <w:pPr>
        <w:pStyle w:val="BodyText"/>
        <w:spacing w:before="3"/>
        <w:rPr>
          <w:sz w:val="33"/>
        </w:rPr>
      </w:pPr>
    </w:p>
    <w:p w14:paraId="67BC1DDC" w14:textId="77777777" w:rsidR="00551168" w:rsidRDefault="00647E4E">
      <w:pPr>
        <w:pStyle w:val="Heading2"/>
        <w:numPr>
          <w:ilvl w:val="1"/>
          <w:numId w:val="9"/>
        </w:numPr>
        <w:tabs>
          <w:tab w:val="left" w:pos="1065"/>
          <w:tab w:val="left" w:pos="1066"/>
        </w:tabs>
      </w:pPr>
      <w:bookmarkStart w:id="4" w:name="_TOC_250025"/>
      <w:bookmarkEnd w:id="4"/>
      <w:r>
        <w:rPr>
          <w:w w:val="115"/>
        </w:rPr>
        <w:t>Approach</w:t>
      </w:r>
    </w:p>
    <w:p w14:paraId="36D27E0E" w14:textId="77777777" w:rsidR="00551168" w:rsidRDefault="00647E4E">
      <w:pPr>
        <w:pStyle w:val="BodyText"/>
        <w:spacing w:before="228" w:line="312" w:lineRule="auto"/>
        <w:ind w:left="330" w:right="1526"/>
        <w:jc w:val="both"/>
      </w:pPr>
      <w:r>
        <w:rPr>
          <w:w w:val="105"/>
        </w:rPr>
        <w:t xml:space="preserve">The proposed solution is to develop a workplace assistant augmented reality </w:t>
      </w:r>
      <w:r>
        <w:rPr>
          <w:spacing w:val="-5"/>
          <w:w w:val="105"/>
        </w:rPr>
        <w:t xml:space="preserve">(WAAR) </w:t>
      </w:r>
      <w:r>
        <w:rPr>
          <w:w w:val="105"/>
        </w:rPr>
        <w:t xml:space="preserve">ap- plication to assist users </w:t>
      </w:r>
      <w:r>
        <w:rPr>
          <w:spacing w:val="-4"/>
          <w:w w:val="105"/>
        </w:rPr>
        <w:t xml:space="preserve">by </w:t>
      </w:r>
      <w:r>
        <w:rPr>
          <w:w w:val="105"/>
        </w:rPr>
        <w:t>providing them with augmented reality information to guide them</w:t>
      </w:r>
      <w:r>
        <w:rPr>
          <w:spacing w:val="-15"/>
          <w:w w:val="105"/>
        </w:rPr>
        <w:t xml:space="preserve"> </w:t>
      </w:r>
      <w:r>
        <w:rPr>
          <w:w w:val="105"/>
        </w:rPr>
        <w:t>to</w:t>
      </w:r>
      <w:r>
        <w:rPr>
          <w:spacing w:val="-14"/>
          <w:w w:val="105"/>
        </w:rPr>
        <w:t xml:space="preserve"> </w:t>
      </w:r>
      <w:r>
        <w:rPr>
          <w:w w:val="105"/>
        </w:rPr>
        <w:t>offices,</w:t>
      </w:r>
      <w:r>
        <w:rPr>
          <w:spacing w:val="-12"/>
          <w:w w:val="105"/>
        </w:rPr>
        <w:t xml:space="preserve"> </w:t>
      </w:r>
      <w:r>
        <w:rPr>
          <w:w w:val="105"/>
        </w:rPr>
        <w:t>provide</w:t>
      </w:r>
      <w:r>
        <w:rPr>
          <w:spacing w:val="-15"/>
          <w:w w:val="105"/>
        </w:rPr>
        <w:t xml:space="preserve"> </w:t>
      </w:r>
      <w:r>
        <w:rPr>
          <w:w w:val="105"/>
        </w:rPr>
        <w:t>them</w:t>
      </w:r>
      <w:r>
        <w:rPr>
          <w:spacing w:val="-14"/>
          <w:w w:val="105"/>
        </w:rPr>
        <w:t xml:space="preserve"> </w:t>
      </w:r>
      <w:r>
        <w:rPr>
          <w:w w:val="105"/>
        </w:rPr>
        <w:t>with</w:t>
      </w:r>
      <w:r>
        <w:rPr>
          <w:spacing w:val="-14"/>
          <w:w w:val="105"/>
        </w:rPr>
        <w:t xml:space="preserve"> </w:t>
      </w:r>
      <w:r>
        <w:rPr>
          <w:w w:val="105"/>
        </w:rPr>
        <w:t>information</w:t>
      </w:r>
      <w:r>
        <w:rPr>
          <w:spacing w:val="-15"/>
          <w:w w:val="105"/>
        </w:rPr>
        <w:t xml:space="preserve"> </w:t>
      </w:r>
      <w:r>
        <w:rPr>
          <w:w w:val="105"/>
        </w:rPr>
        <w:t>about</w:t>
      </w:r>
      <w:r>
        <w:rPr>
          <w:spacing w:val="-14"/>
          <w:w w:val="105"/>
        </w:rPr>
        <w:t xml:space="preserve"> </w:t>
      </w:r>
      <w:r>
        <w:rPr>
          <w:w w:val="105"/>
        </w:rPr>
        <w:t>offices</w:t>
      </w:r>
      <w:r>
        <w:rPr>
          <w:spacing w:val="-14"/>
          <w:w w:val="105"/>
        </w:rPr>
        <w:t xml:space="preserve"> </w:t>
      </w:r>
      <w:r>
        <w:rPr>
          <w:w w:val="105"/>
        </w:rPr>
        <w:t>and</w:t>
      </w:r>
      <w:r>
        <w:rPr>
          <w:spacing w:val="-15"/>
          <w:w w:val="105"/>
        </w:rPr>
        <w:t xml:space="preserve"> </w:t>
      </w:r>
      <w:r>
        <w:rPr>
          <w:w w:val="105"/>
        </w:rPr>
        <w:t>rooms</w:t>
      </w:r>
      <w:r>
        <w:rPr>
          <w:spacing w:val="-14"/>
          <w:w w:val="105"/>
        </w:rPr>
        <w:t xml:space="preserve"> </w:t>
      </w:r>
      <w:r>
        <w:rPr>
          <w:w w:val="105"/>
        </w:rPr>
        <w:t>while</w:t>
      </w:r>
      <w:r>
        <w:rPr>
          <w:spacing w:val="-15"/>
          <w:w w:val="105"/>
        </w:rPr>
        <w:t xml:space="preserve"> </w:t>
      </w:r>
      <w:r>
        <w:rPr>
          <w:w w:val="105"/>
        </w:rPr>
        <w:t>walking</w:t>
      </w:r>
      <w:r>
        <w:rPr>
          <w:spacing w:val="-14"/>
          <w:w w:val="105"/>
        </w:rPr>
        <w:t xml:space="preserve"> </w:t>
      </w:r>
      <w:r>
        <w:rPr>
          <w:w w:val="105"/>
        </w:rPr>
        <w:t xml:space="preserve">down the corridor, and give instructions on </w:t>
      </w:r>
      <w:r>
        <w:rPr>
          <w:spacing w:val="-3"/>
          <w:w w:val="105"/>
        </w:rPr>
        <w:t xml:space="preserve">how </w:t>
      </w:r>
      <w:r>
        <w:rPr>
          <w:w w:val="105"/>
        </w:rPr>
        <w:t xml:space="preserve">to use the office coffee machine. The applica- tion will make use of user profiling techniques to understand users’ requirements, and will display </w:t>
      </w:r>
      <w:r>
        <w:rPr>
          <w:spacing w:val="-3"/>
          <w:w w:val="105"/>
        </w:rPr>
        <w:t xml:space="preserve">relevant </w:t>
      </w:r>
      <w:r>
        <w:rPr>
          <w:w w:val="105"/>
        </w:rPr>
        <w:t xml:space="preserve">information related to the purpose for using the application. It will </w:t>
      </w:r>
      <w:r>
        <w:rPr>
          <w:spacing w:val="3"/>
          <w:w w:val="105"/>
        </w:rPr>
        <w:t xml:space="preserve">be </w:t>
      </w:r>
      <w:r>
        <w:rPr>
          <w:w w:val="105"/>
        </w:rPr>
        <w:t xml:space="preserve">necessary to fill in a form prior to using the application. The form will </w:t>
      </w:r>
      <w:r>
        <w:rPr>
          <w:spacing w:val="3"/>
          <w:w w:val="105"/>
        </w:rPr>
        <w:t xml:space="preserve">be </w:t>
      </w:r>
      <w:r>
        <w:rPr>
          <w:w w:val="105"/>
        </w:rPr>
        <w:t xml:space="preserve">quite short, and the collected data will not </w:t>
      </w:r>
      <w:r>
        <w:rPr>
          <w:spacing w:val="3"/>
          <w:w w:val="105"/>
        </w:rPr>
        <w:t xml:space="preserve">be </w:t>
      </w:r>
      <w:r>
        <w:rPr>
          <w:w w:val="105"/>
        </w:rPr>
        <w:t xml:space="preserve">stored anywhere and will only </w:t>
      </w:r>
      <w:r>
        <w:rPr>
          <w:spacing w:val="3"/>
          <w:w w:val="105"/>
        </w:rPr>
        <w:t xml:space="preserve">be </w:t>
      </w:r>
      <w:r>
        <w:rPr>
          <w:w w:val="105"/>
        </w:rPr>
        <w:t xml:space="preserve">used to display </w:t>
      </w:r>
      <w:r>
        <w:rPr>
          <w:spacing w:val="-3"/>
          <w:w w:val="105"/>
        </w:rPr>
        <w:t xml:space="preserve">relevant </w:t>
      </w:r>
      <w:r>
        <w:rPr>
          <w:w w:val="105"/>
        </w:rPr>
        <w:t>markers on the augmented reality application. Once the application is closed, all data about</w:t>
      </w:r>
      <w:r>
        <w:rPr>
          <w:spacing w:val="16"/>
          <w:w w:val="105"/>
        </w:rPr>
        <w:t xml:space="preserve"> </w:t>
      </w:r>
      <w:r>
        <w:rPr>
          <w:w w:val="105"/>
        </w:rPr>
        <w:t>the</w:t>
      </w:r>
      <w:r>
        <w:rPr>
          <w:spacing w:val="16"/>
          <w:w w:val="105"/>
        </w:rPr>
        <w:t xml:space="preserve"> </w:t>
      </w:r>
      <w:r>
        <w:rPr>
          <w:w w:val="105"/>
        </w:rPr>
        <w:t>previous</w:t>
      </w:r>
      <w:r>
        <w:rPr>
          <w:spacing w:val="16"/>
          <w:w w:val="105"/>
        </w:rPr>
        <w:t xml:space="preserve"> </w:t>
      </w:r>
      <w:r>
        <w:rPr>
          <w:w w:val="105"/>
        </w:rPr>
        <w:t>user</w:t>
      </w:r>
      <w:r>
        <w:rPr>
          <w:spacing w:val="17"/>
          <w:w w:val="105"/>
        </w:rPr>
        <w:t xml:space="preserve"> </w:t>
      </w:r>
      <w:r>
        <w:rPr>
          <w:w w:val="105"/>
        </w:rPr>
        <w:t>will</w:t>
      </w:r>
      <w:r>
        <w:rPr>
          <w:spacing w:val="16"/>
          <w:w w:val="105"/>
        </w:rPr>
        <w:t xml:space="preserve"> </w:t>
      </w:r>
      <w:r>
        <w:rPr>
          <w:spacing w:val="3"/>
          <w:w w:val="105"/>
        </w:rPr>
        <w:t>be</w:t>
      </w:r>
      <w:r>
        <w:rPr>
          <w:spacing w:val="16"/>
          <w:w w:val="105"/>
        </w:rPr>
        <w:t xml:space="preserve"> </w:t>
      </w:r>
      <w:r>
        <w:rPr>
          <w:w w:val="105"/>
        </w:rPr>
        <w:t>forgotten,</w:t>
      </w:r>
      <w:r>
        <w:rPr>
          <w:spacing w:val="17"/>
          <w:w w:val="105"/>
        </w:rPr>
        <w:t xml:space="preserve"> </w:t>
      </w:r>
      <w:r>
        <w:rPr>
          <w:w w:val="105"/>
        </w:rPr>
        <w:t>at</w:t>
      </w:r>
      <w:r>
        <w:rPr>
          <w:spacing w:val="16"/>
          <w:w w:val="105"/>
        </w:rPr>
        <w:t xml:space="preserve"> </w:t>
      </w:r>
      <w:r>
        <w:rPr>
          <w:w w:val="105"/>
        </w:rPr>
        <w:t>least,</w:t>
      </w:r>
      <w:r>
        <w:rPr>
          <w:spacing w:val="16"/>
          <w:w w:val="105"/>
        </w:rPr>
        <w:t xml:space="preserve"> </w:t>
      </w:r>
      <w:r>
        <w:rPr>
          <w:w w:val="105"/>
        </w:rPr>
        <w:t>for</w:t>
      </w:r>
      <w:r>
        <w:rPr>
          <w:spacing w:val="17"/>
          <w:w w:val="105"/>
        </w:rPr>
        <w:t xml:space="preserve"> </w:t>
      </w:r>
      <w:r>
        <w:rPr>
          <w:w w:val="105"/>
        </w:rPr>
        <w:t>our</w:t>
      </w:r>
      <w:r>
        <w:rPr>
          <w:spacing w:val="16"/>
          <w:w w:val="105"/>
        </w:rPr>
        <w:t xml:space="preserve"> </w:t>
      </w:r>
      <w:r>
        <w:rPr>
          <w:w w:val="105"/>
        </w:rPr>
        <w:t>testing</w:t>
      </w:r>
      <w:r>
        <w:rPr>
          <w:spacing w:val="16"/>
          <w:w w:val="105"/>
        </w:rPr>
        <w:t xml:space="preserve"> </w:t>
      </w:r>
      <w:r>
        <w:rPr>
          <w:w w:val="105"/>
        </w:rPr>
        <w:t>purposes.</w:t>
      </w:r>
    </w:p>
    <w:p w14:paraId="443A9F99" w14:textId="77777777" w:rsidR="00551168" w:rsidRDefault="00551168">
      <w:pPr>
        <w:pStyle w:val="BodyText"/>
        <w:rPr>
          <w:sz w:val="31"/>
        </w:rPr>
      </w:pPr>
    </w:p>
    <w:p w14:paraId="1809997C" w14:textId="77777777" w:rsidR="00551168" w:rsidRDefault="00647E4E">
      <w:pPr>
        <w:pStyle w:val="BodyText"/>
        <w:spacing w:line="312" w:lineRule="auto"/>
        <w:ind w:left="330" w:right="1525" w:firstLine="351"/>
        <w:jc w:val="both"/>
      </w:pPr>
      <w:r>
        <w:rPr>
          <w:w w:val="105"/>
        </w:rPr>
        <w:t>Augmented</w:t>
      </w:r>
      <w:r>
        <w:rPr>
          <w:spacing w:val="-14"/>
          <w:w w:val="105"/>
        </w:rPr>
        <w:t xml:space="preserve"> </w:t>
      </w:r>
      <w:r>
        <w:rPr>
          <w:w w:val="105"/>
        </w:rPr>
        <w:t>Reality</w:t>
      </w:r>
      <w:r>
        <w:rPr>
          <w:spacing w:val="-13"/>
          <w:w w:val="105"/>
        </w:rPr>
        <w:t xml:space="preserve"> </w:t>
      </w:r>
      <w:r>
        <w:rPr>
          <w:w w:val="105"/>
        </w:rPr>
        <w:t>development</w:t>
      </w:r>
      <w:r>
        <w:rPr>
          <w:spacing w:val="-13"/>
          <w:w w:val="105"/>
        </w:rPr>
        <w:t xml:space="preserve"> </w:t>
      </w:r>
      <w:r>
        <w:rPr>
          <w:w w:val="105"/>
        </w:rPr>
        <w:t>will</w:t>
      </w:r>
      <w:r>
        <w:rPr>
          <w:spacing w:val="-13"/>
          <w:w w:val="105"/>
        </w:rPr>
        <w:t xml:space="preserve"> </w:t>
      </w:r>
      <w:r>
        <w:rPr>
          <w:spacing w:val="3"/>
          <w:w w:val="105"/>
        </w:rPr>
        <w:t>be</w:t>
      </w:r>
      <w:r>
        <w:rPr>
          <w:spacing w:val="-14"/>
          <w:w w:val="105"/>
        </w:rPr>
        <w:t xml:space="preserve"> </w:t>
      </w:r>
      <w:r>
        <w:rPr>
          <w:w w:val="105"/>
        </w:rPr>
        <w:t>handled</w:t>
      </w:r>
      <w:r>
        <w:rPr>
          <w:spacing w:val="-13"/>
          <w:w w:val="105"/>
        </w:rPr>
        <w:t xml:space="preserve"> </w:t>
      </w:r>
      <w:r>
        <w:rPr>
          <w:spacing w:val="-4"/>
          <w:w w:val="105"/>
        </w:rPr>
        <w:t>by</w:t>
      </w:r>
      <w:r>
        <w:rPr>
          <w:spacing w:val="-13"/>
          <w:w w:val="105"/>
        </w:rPr>
        <w:t xml:space="preserve"> </w:t>
      </w:r>
      <w:r>
        <w:rPr>
          <w:spacing w:val="-3"/>
          <w:w w:val="105"/>
        </w:rPr>
        <w:t>Vuforia’s</w:t>
      </w:r>
      <w:r>
        <w:rPr>
          <w:spacing w:val="-13"/>
          <w:w w:val="105"/>
        </w:rPr>
        <w:t xml:space="preserve"> </w:t>
      </w:r>
      <w:r>
        <w:rPr>
          <w:w w:val="105"/>
        </w:rPr>
        <w:t>libraries</w:t>
      </w:r>
      <w:r>
        <w:rPr>
          <w:spacing w:val="-14"/>
          <w:w w:val="105"/>
        </w:rPr>
        <w:t xml:space="preserve"> </w:t>
      </w:r>
      <w:r>
        <w:rPr>
          <w:w w:val="105"/>
        </w:rPr>
        <w:t>since</w:t>
      </w:r>
      <w:r>
        <w:rPr>
          <w:spacing w:val="-13"/>
          <w:w w:val="105"/>
        </w:rPr>
        <w:t xml:space="preserve"> </w:t>
      </w:r>
      <w:r>
        <w:rPr>
          <w:spacing w:val="-3"/>
          <w:w w:val="105"/>
        </w:rPr>
        <w:t>Vuforia</w:t>
      </w:r>
      <w:r>
        <w:rPr>
          <w:spacing w:val="-13"/>
          <w:w w:val="105"/>
        </w:rPr>
        <w:t xml:space="preserve"> </w:t>
      </w:r>
      <w:r>
        <w:rPr>
          <w:w w:val="105"/>
        </w:rPr>
        <w:t xml:space="preserve">has some features which the application can well benet from. “It enables businesses and app developers to quickly spin-up high </w:t>
      </w:r>
      <w:r>
        <w:rPr>
          <w:spacing w:val="-4"/>
          <w:w w:val="105"/>
        </w:rPr>
        <w:t xml:space="preserve">delity, </w:t>
      </w:r>
      <w:r>
        <w:rPr>
          <w:w w:val="105"/>
        </w:rPr>
        <w:t xml:space="preserve">mobile-centric, immersive AR experiences”[31]. </w:t>
      </w:r>
      <w:r>
        <w:rPr>
          <w:spacing w:val="-7"/>
          <w:w w:val="105"/>
        </w:rPr>
        <w:t xml:space="preserve">For </w:t>
      </w:r>
      <w:r>
        <w:rPr>
          <w:w w:val="105"/>
        </w:rPr>
        <w:t xml:space="preserve">our research, image and </w:t>
      </w:r>
      <w:r>
        <w:rPr>
          <w:spacing w:val="2"/>
          <w:w w:val="105"/>
        </w:rPr>
        <w:t xml:space="preserve">object </w:t>
      </w:r>
      <w:r>
        <w:rPr>
          <w:w w:val="105"/>
        </w:rPr>
        <w:t xml:space="preserve">segmentation will </w:t>
      </w:r>
      <w:r>
        <w:rPr>
          <w:spacing w:val="3"/>
          <w:w w:val="105"/>
        </w:rPr>
        <w:t xml:space="preserve">be </w:t>
      </w:r>
      <w:r>
        <w:rPr>
          <w:w w:val="105"/>
        </w:rPr>
        <w:t xml:space="preserve">used to identify ofce workplace markers and </w:t>
      </w:r>
      <w:r>
        <w:rPr>
          <w:spacing w:val="-5"/>
          <w:w w:val="105"/>
        </w:rPr>
        <w:t xml:space="preserve">Unity, </w:t>
      </w:r>
      <w:r>
        <w:rPr>
          <w:w w:val="105"/>
        </w:rPr>
        <w:t xml:space="preserve">and the proper content will </w:t>
      </w:r>
      <w:r>
        <w:rPr>
          <w:spacing w:val="3"/>
          <w:w w:val="105"/>
        </w:rPr>
        <w:t xml:space="preserve">be </w:t>
      </w:r>
      <w:r>
        <w:rPr>
          <w:w w:val="105"/>
        </w:rPr>
        <w:t xml:space="preserve">overlaid using game objects. There will </w:t>
      </w:r>
      <w:r>
        <w:rPr>
          <w:spacing w:val="3"/>
          <w:w w:val="105"/>
        </w:rPr>
        <w:t xml:space="preserve">be </w:t>
      </w:r>
      <w:r>
        <w:rPr>
          <w:w w:val="105"/>
        </w:rPr>
        <w:t xml:space="preserve">instances where model target and </w:t>
      </w:r>
      <w:r>
        <w:rPr>
          <w:spacing w:val="-3"/>
          <w:w w:val="105"/>
        </w:rPr>
        <w:t xml:space="preserve">Vuforia’s </w:t>
      </w:r>
      <w:r>
        <w:rPr>
          <w:w w:val="105"/>
        </w:rPr>
        <w:t xml:space="preserve">deep learning techniques are used to scan some objects in 3D. </w:t>
      </w:r>
      <w:r>
        <w:rPr>
          <w:spacing w:val="-3"/>
          <w:w w:val="105"/>
        </w:rPr>
        <w:t xml:space="preserve">Vuforia </w:t>
      </w:r>
      <w:r>
        <w:rPr>
          <w:w w:val="105"/>
        </w:rPr>
        <w:t>is ideal because it can develop augmented reality application for Android and IOS</w:t>
      </w:r>
      <w:r>
        <w:rPr>
          <w:spacing w:val="57"/>
          <w:w w:val="105"/>
        </w:rPr>
        <w:t xml:space="preserve"> </w:t>
      </w:r>
      <w:r>
        <w:rPr>
          <w:w w:val="105"/>
        </w:rPr>
        <w:t>devices.</w:t>
      </w:r>
    </w:p>
    <w:p w14:paraId="4351E8E9" w14:textId="77777777" w:rsidR="00551168" w:rsidRDefault="00551168">
      <w:pPr>
        <w:pStyle w:val="BodyText"/>
        <w:rPr>
          <w:sz w:val="31"/>
        </w:rPr>
      </w:pPr>
    </w:p>
    <w:p w14:paraId="38611BB2" w14:textId="77777777" w:rsidR="00551168" w:rsidRDefault="00647E4E">
      <w:pPr>
        <w:pStyle w:val="BodyText"/>
        <w:spacing w:line="312" w:lineRule="auto"/>
        <w:ind w:left="330" w:right="1528" w:firstLine="351"/>
        <w:jc w:val="both"/>
      </w:pPr>
      <w:r>
        <w:rPr>
          <w:w w:val="105"/>
        </w:rPr>
        <w:t xml:space="preserve">Indoor navigation can </w:t>
      </w:r>
      <w:r>
        <w:rPr>
          <w:spacing w:val="3"/>
          <w:w w:val="105"/>
        </w:rPr>
        <w:t xml:space="preserve">be </w:t>
      </w:r>
      <w:r>
        <w:rPr>
          <w:w w:val="105"/>
        </w:rPr>
        <w:t xml:space="preserve">done in several </w:t>
      </w:r>
      <w:r>
        <w:rPr>
          <w:spacing w:val="-3"/>
          <w:w w:val="105"/>
        </w:rPr>
        <w:t xml:space="preserve">ways. </w:t>
      </w:r>
      <w:r>
        <w:rPr>
          <w:w w:val="105"/>
        </w:rPr>
        <w:t xml:space="preserve">One can use GPS signals, beacons,  RSS or WIFI signals, or simply Augmented Reality itself. Furthermore, Augmented re- ality can </w:t>
      </w:r>
      <w:r>
        <w:rPr>
          <w:spacing w:val="3"/>
          <w:w w:val="105"/>
        </w:rPr>
        <w:t xml:space="preserve">be </w:t>
      </w:r>
      <w:r>
        <w:rPr>
          <w:w w:val="105"/>
        </w:rPr>
        <w:t xml:space="preserve">either location-based or marker-based. Therefore, the proposed solution for our problem is to use Augmented Reality marker-based navigation </w:t>
      </w:r>
      <w:r>
        <w:rPr>
          <w:spacing w:val="-4"/>
          <w:w w:val="105"/>
        </w:rPr>
        <w:t xml:space="preserve">by </w:t>
      </w:r>
      <w:r>
        <w:rPr>
          <w:w w:val="105"/>
        </w:rPr>
        <w:t xml:space="preserve">using several mark- ers around the office building to segment images or objects, while displaying the proper directions </w:t>
      </w:r>
      <w:r>
        <w:rPr>
          <w:spacing w:val="-4"/>
          <w:w w:val="105"/>
        </w:rPr>
        <w:t xml:space="preserve">by </w:t>
      </w:r>
      <w:r>
        <w:rPr>
          <w:w w:val="105"/>
        </w:rPr>
        <w:t xml:space="preserve">recognising the markers in view thereby enabling the company to keep the application useful for offline use. </w:t>
      </w:r>
      <w:r>
        <w:rPr>
          <w:spacing w:val="-7"/>
          <w:w w:val="105"/>
        </w:rPr>
        <w:t xml:space="preserve">For </w:t>
      </w:r>
      <w:r>
        <w:rPr>
          <w:w w:val="105"/>
        </w:rPr>
        <w:t xml:space="preserve">scenarios where WIFI or </w:t>
      </w:r>
      <w:r>
        <w:rPr>
          <w:spacing w:val="-3"/>
          <w:w w:val="105"/>
        </w:rPr>
        <w:t xml:space="preserve">any </w:t>
      </w:r>
      <w:r>
        <w:rPr>
          <w:w w:val="105"/>
        </w:rPr>
        <w:t>other signals are</w:t>
      </w:r>
      <w:r>
        <w:rPr>
          <w:spacing w:val="-13"/>
          <w:w w:val="105"/>
        </w:rPr>
        <w:t xml:space="preserve"> </w:t>
      </w:r>
      <w:r>
        <w:rPr>
          <w:w w:val="105"/>
        </w:rPr>
        <w:t>down,</w:t>
      </w:r>
    </w:p>
    <w:p w14:paraId="00704878" w14:textId="77777777" w:rsidR="00551168" w:rsidRDefault="00551168">
      <w:pPr>
        <w:spacing w:line="312" w:lineRule="auto"/>
        <w:jc w:val="both"/>
        <w:sectPr w:rsidR="00551168">
          <w:pgSz w:w="12240" w:h="15840"/>
          <w:pgMar w:top="1500" w:right="0" w:bottom="1300" w:left="1200" w:header="0" w:footer="1110" w:gutter="0"/>
          <w:cols w:space="720"/>
        </w:sectPr>
      </w:pPr>
    </w:p>
    <w:p w14:paraId="6E98DE09" w14:textId="77777777" w:rsidR="00551168" w:rsidRDefault="00551168">
      <w:pPr>
        <w:pStyle w:val="BodyText"/>
        <w:spacing w:before="3"/>
        <w:rPr>
          <w:sz w:val="16"/>
        </w:rPr>
      </w:pPr>
    </w:p>
    <w:p w14:paraId="798AF32E" w14:textId="77777777" w:rsidR="00551168" w:rsidRDefault="00647E4E">
      <w:pPr>
        <w:pStyle w:val="BodyText"/>
        <w:spacing w:before="56" w:line="312" w:lineRule="auto"/>
        <w:ind w:left="330" w:right="1531"/>
        <w:jc w:val="both"/>
      </w:pPr>
      <w:r>
        <w:rPr>
          <w:w w:val="105"/>
        </w:rPr>
        <w:t>users can still make good use of the application, for example, in case of an emergency to nd the re exit.</w:t>
      </w:r>
    </w:p>
    <w:p w14:paraId="62A03773" w14:textId="77777777" w:rsidR="00551168" w:rsidRDefault="00551168">
      <w:pPr>
        <w:pStyle w:val="BodyText"/>
        <w:spacing w:before="3"/>
        <w:rPr>
          <w:sz w:val="33"/>
        </w:rPr>
      </w:pPr>
    </w:p>
    <w:p w14:paraId="377C2DD7" w14:textId="77777777" w:rsidR="00551168" w:rsidRDefault="00647E4E">
      <w:pPr>
        <w:pStyle w:val="Heading2"/>
        <w:numPr>
          <w:ilvl w:val="1"/>
          <w:numId w:val="9"/>
        </w:numPr>
        <w:tabs>
          <w:tab w:val="left" w:pos="1065"/>
          <w:tab w:val="left" w:pos="1066"/>
        </w:tabs>
        <w:spacing w:before="1"/>
      </w:pPr>
      <w:bookmarkStart w:id="5" w:name="_TOC_250024"/>
      <w:r>
        <w:rPr>
          <w:w w:val="115"/>
        </w:rPr>
        <w:t>Aim and</w:t>
      </w:r>
      <w:r>
        <w:rPr>
          <w:spacing w:val="-27"/>
          <w:w w:val="115"/>
        </w:rPr>
        <w:t xml:space="preserve"> </w:t>
      </w:r>
      <w:bookmarkEnd w:id="5"/>
      <w:r>
        <w:rPr>
          <w:w w:val="115"/>
        </w:rPr>
        <w:t>Objectives</w:t>
      </w:r>
    </w:p>
    <w:p w14:paraId="31F75CA2" w14:textId="77777777" w:rsidR="00551168" w:rsidRDefault="00647E4E">
      <w:pPr>
        <w:pStyle w:val="BodyText"/>
        <w:spacing w:before="228" w:line="312" w:lineRule="auto"/>
        <w:ind w:left="330" w:right="1527"/>
        <w:jc w:val="both"/>
      </w:pPr>
      <w:r>
        <w:rPr>
          <w:w w:val="105"/>
        </w:rPr>
        <w:t>The aim of this project is to research and develop a workplace assistant augmented reality application, using image and object detection provided by Vuforia, and filtered through user profiling.</w:t>
      </w:r>
    </w:p>
    <w:p w14:paraId="79A99049" w14:textId="77777777" w:rsidR="00551168" w:rsidRDefault="00551168">
      <w:pPr>
        <w:pStyle w:val="BodyText"/>
        <w:spacing w:before="1"/>
        <w:rPr>
          <w:sz w:val="31"/>
        </w:rPr>
      </w:pPr>
    </w:p>
    <w:p w14:paraId="79112DC3" w14:textId="77777777" w:rsidR="00551168" w:rsidRDefault="00647E4E">
      <w:pPr>
        <w:pStyle w:val="BodyText"/>
        <w:ind w:left="330"/>
        <w:jc w:val="both"/>
      </w:pPr>
      <w:r>
        <w:rPr>
          <w:w w:val="105"/>
        </w:rPr>
        <w:t>The objectives of the final year project are:</w:t>
      </w:r>
    </w:p>
    <w:p w14:paraId="23158BC0" w14:textId="77777777" w:rsidR="00551168" w:rsidRDefault="00551168">
      <w:pPr>
        <w:pStyle w:val="BodyText"/>
        <w:spacing w:before="5"/>
      </w:pPr>
    </w:p>
    <w:p w14:paraId="0C9F0C9C" w14:textId="77777777" w:rsidR="00551168" w:rsidRDefault="00647E4E">
      <w:pPr>
        <w:pStyle w:val="ListParagraph"/>
        <w:numPr>
          <w:ilvl w:val="2"/>
          <w:numId w:val="9"/>
        </w:numPr>
        <w:tabs>
          <w:tab w:val="left" w:pos="916"/>
        </w:tabs>
        <w:rPr>
          <w:sz w:val="24"/>
        </w:rPr>
      </w:pPr>
      <w:r>
        <w:rPr>
          <w:w w:val="105"/>
          <w:sz w:val="24"/>
        </w:rPr>
        <w:t>Perform</w:t>
      </w:r>
      <w:r>
        <w:rPr>
          <w:spacing w:val="14"/>
          <w:w w:val="105"/>
          <w:sz w:val="24"/>
        </w:rPr>
        <w:t xml:space="preserve"> </w:t>
      </w:r>
      <w:r>
        <w:rPr>
          <w:w w:val="105"/>
          <w:sz w:val="24"/>
        </w:rPr>
        <w:t>image</w:t>
      </w:r>
      <w:r>
        <w:rPr>
          <w:spacing w:val="15"/>
          <w:w w:val="105"/>
          <w:sz w:val="24"/>
        </w:rPr>
        <w:t xml:space="preserve"> </w:t>
      </w:r>
      <w:r>
        <w:rPr>
          <w:w w:val="105"/>
          <w:sz w:val="24"/>
        </w:rPr>
        <w:t>and</w:t>
      </w:r>
      <w:r>
        <w:rPr>
          <w:spacing w:val="14"/>
          <w:w w:val="105"/>
          <w:sz w:val="24"/>
        </w:rPr>
        <w:t xml:space="preserve"> </w:t>
      </w:r>
      <w:r>
        <w:rPr>
          <w:spacing w:val="2"/>
          <w:w w:val="105"/>
          <w:sz w:val="24"/>
        </w:rPr>
        <w:t>object</w:t>
      </w:r>
      <w:r>
        <w:rPr>
          <w:spacing w:val="15"/>
          <w:w w:val="105"/>
          <w:sz w:val="24"/>
        </w:rPr>
        <w:t xml:space="preserve"> </w:t>
      </w:r>
      <w:r>
        <w:rPr>
          <w:w w:val="105"/>
          <w:sz w:val="24"/>
        </w:rPr>
        <w:t>detection</w:t>
      </w:r>
      <w:r>
        <w:rPr>
          <w:spacing w:val="14"/>
          <w:w w:val="105"/>
          <w:sz w:val="24"/>
        </w:rPr>
        <w:t xml:space="preserve"> </w:t>
      </w:r>
      <w:r>
        <w:rPr>
          <w:w w:val="105"/>
          <w:sz w:val="24"/>
        </w:rPr>
        <w:t>techniques</w:t>
      </w:r>
      <w:r>
        <w:rPr>
          <w:spacing w:val="15"/>
          <w:w w:val="105"/>
          <w:sz w:val="24"/>
        </w:rPr>
        <w:t xml:space="preserve"> </w:t>
      </w:r>
      <w:r>
        <w:rPr>
          <w:w w:val="105"/>
          <w:sz w:val="24"/>
        </w:rPr>
        <w:t>using</w:t>
      </w:r>
      <w:r>
        <w:rPr>
          <w:spacing w:val="15"/>
          <w:w w:val="105"/>
          <w:sz w:val="24"/>
        </w:rPr>
        <w:t xml:space="preserve"> </w:t>
      </w:r>
      <w:r>
        <w:rPr>
          <w:w w:val="105"/>
          <w:sz w:val="24"/>
        </w:rPr>
        <w:t>the</w:t>
      </w:r>
      <w:r>
        <w:rPr>
          <w:spacing w:val="14"/>
          <w:w w:val="105"/>
          <w:sz w:val="24"/>
        </w:rPr>
        <w:t xml:space="preserve"> </w:t>
      </w:r>
      <w:r>
        <w:rPr>
          <w:spacing w:val="-3"/>
          <w:w w:val="105"/>
          <w:sz w:val="24"/>
        </w:rPr>
        <w:t>Vuforia</w:t>
      </w:r>
      <w:r>
        <w:rPr>
          <w:spacing w:val="15"/>
          <w:w w:val="105"/>
          <w:sz w:val="24"/>
        </w:rPr>
        <w:t xml:space="preserve"> </w:t>
      </w:r>
      <w:r>
        <w:rPr>
          <w:w w:val="105"/>
          <w:sz w:val="24"/>
        </w:rPr>
        <w:t>Library;.</w:t>
      </w:r>
    </w:p>
    <w:p w14:paraId="4CB37791" w14:textId="77777777" w:rsidR="00551168" w:rsidRDefault="00647E4E">
      <w:pPr>
        <w:pStyle w:val="ListParagraph"/>
        <w:numPr>
          <w:ilvl w:val="2"/>
          <w:numId w:val="9"/>
        </w:numPr>
        <w:tabs>
          <w:tab w:val="left" w:pos="916"/>
        </w:tabs>
        <w:spacing w:before="281" w:line="312" w:lineRule="auto"/>
        <w:ind w:right="1529"/>
        <w:rPr>
          <w:sz w:val="24"/>
        </w:rPr>
      </w:pPr>
      <w:r>
        <w:rPr>
          <w:w w:val="105"/>
          <w:sz w:val="24"/>
        </w:rPr>
        <w:t xml:space="preserve">Use Augmented Reality techniques from the detected images and objects to </w:t>
      </w:r>
      <w:r>
        <w:rPr>
          <w:spacing w:val="-3"/>
          <w:w w:val="105"/>
          <w:sz w:val="24"/>
        </w:rPr>
        <w:t xml:space="preserve">overlay </w:t>
      </w:r>
      <w:r>
        <w:rPr>
          <w:w w:val="105"/>
          <w:sz w:val="24"/>
        </w:rPr>
        <w:t>and augment information and navigation</w:t>
      </w:r>
      <w:r>
        <w:rPr>
          <w:spacing w:val="15"/>
          <w:w w:val="105"/>
          <w:sz w:val="24"/>
        </w:rPr>
        <w:t xml:space="preserve"> </w:t>
      </w:r>
      <w:r>
        <w:rPr>
          <w:w w:val="105"/>
          <w:sz w:val="24"/>
        </w:rPr>
        <w:t>information.</w:t>
      </w:r>
    </w:p>
    <w:p w14:paraId="1BFEC6AD" w14:textId="77777777" w:rsidR="00551168" w:rsidRDefault="00647E4E">
      <w:pPr>
        <w:pStyle w:val="ListParagraph"/>
        <w:numPr>
          <w:ilvl w:val="2"/>
          <w:numId w:val="9"/>
        </w:numPr>
        <w:tabs>
          <w:tab w:val="left" w:pos="916"/>
        </w:tabs>
        <w:spacing w:before="198" w:line="312" w:lineRule="auto"/>
        <w:ind w:right="1527"/>
        <w:rPr>
          <w:sz w:val="24"/>
        </w:rPr>
      </w:pPr>
      <w:r>
        <w:rPr>
          <w:w w:val="105"/>
          <w:sz w:val="24"/>
        </w:rPr>
        <w:t>User profiling through a recommendation based system to filter out unnecessary information for</w:t>
      </w:r>
      <w:r>
        <w:rPr>
          <w:spacing w:val="30"/>
          <w:w w:val="105"/>
          <w:sz w:val="24"/>
        </w:rPr>
        <w:t xml:space="preserve"> </w:t>
      </w:r>
      <w:r>
        <w:rPr>
          <w:w w:val="105"/>
          <w:sz w:val="24"/>
        </w:rPr>
        <w:t>augmentation.</w:t>
      </w:r>
    </w:p>
    <w:p w14:paraId="18189BE3" w14:textId="77777777" w:rsidR="00551168" w:rsidRDefault="00647E4E">
      <w:pPr>
        <w:pStyle w:val="ListParagraph"/>
        <w:numPr>
          <w:ilvl w:val="2"/>
          <w:numId w:val="9"/>
        </w:numPr>
        <w:tabs>
          <w:tab w:val="left" w:pos="916"/>
        </w:tabs>
        <w:spacing w:before="197" w:line="312" w:lineRule="auto"/>
        <w:ind w:right="1530"/>
        <w:rPr>
          <w:sz w:val="24"/>
        </w:rPr>
      </w:pPr>
      <w:r>
        <w:rPr>
          <w:w w:val="105"/>
          <w:sz w:val="24"/>
        </w:rPr>
        <w:t>Applying and evaluating the developed and implemented artificially intelligent tech- niques through quality and quantity</w:t>
      </w:r>
      <w:r>
        <w:rPr>
          <w:spacing w:val="18"/>
          <w:w w:val="105"/>
          <w:sz w:val="24"/>
        </w:rPr>
        <w:t xml:space="preserve"> </w:t>
      </w:r>
      <w:r>
        <w:rPr>
          <w:w w:val="105"/>
          <w:sz w:val="24"/>
        </w:rPr>
        <w:t>testing.</w:t>
      </w:r>
    </w:p>
    <w:p w14:paraId="0321206C" w14:textId="77777777" w:rsidR="00551168" w:rsidRDefault="00551168">
      <w:pPr>
        <w:pStyle w:val="BodyText"/>
        <w:spacing w:before="4"/>
        <w:rPr>
          <w:sz w:val="33"/>
        </w:rPr>
      </w:pPr>
    </w:p>
    <w:p w14:paraId="28E57141" w14:textId="77777777" w:rsidR="00551168" w:rsidRDefault="00647E4E">
      <w:pPr>
        <w:pStyle w:val="Heading2"/>
        <w:numPr>
          <w:ilvl w:val="1"/>
          <w:numId w:val="9"/>
        </w:numPr>
        <w:tabs>
          <w:tab w:val="left" w:pos="1065"/>
          <w:tab w:val="left" w:pos="1066"/>
        </w:tabs>
      </w:pPr>
      <w:bookmarkStart w:id="6" w:name="_TOC_250023"/>
      <w:r>
        <w:rPr>
          <w:w w:val="115"/>
        </w:rPr>
        <w:t>Report</w:t>
      </w:r>
      <w:r>
        <w:rPr>
          <w:spacing w:val="26"/>
          <w:w w:val="115"/>
        </w:rPr>
        <w:t xml:space="preserve"> </w:t>
      </w:r>
      <w:bookmarkEnd w:id="6"/>
      <w:r>
        <w:rPr>
          <w:spacing w:val="-3"/>
          <w:w w:val="115"/>
        </w:rPr>
        <w:t>Layout</w:t>
      </w:r>
    </w:p>
    <w:p w14:paraId="05368FEE" w14:textId="77777777" w:rsidR="00551168" w:rsidRDefault="00647E4E">
      <w:pPr>
        <w:pStyle w:val="BodyText"/>
        <w:spacing w:before="229" w:line="312" w:lineRule="auto"/>
        <w:ind w:left="330" w:right="1526"/>
        <w:jc w:val="both"/>
      </w:pPr>
      <w:r>
        <w:rPr>
          <w:w w:val="105"/>
        </w:rPr>
        <w:t xml:space="preserve">The </w:t>
      </w:r>
      <w:r>
        <w:rPr>
          <w:spacing w:val="-3"/>
          <w:w w:val="105"/>
        </w:rPr>
        <w:t xml:space="preserve">layout </w:t>
      </w:r>
      <w:r>
        <w:rPr>
          <w:w w:val="105"/>
        </w:rPr>
        <w:t xml:space="preserve">of the report is as follows. Chapter 2 provides background information about the technologies used. </w:t>
      </w:r>
      <w:r>
        <w:rPr>
          <w:spacing w:val="-3"/>
          <w:w w:val="105"/>
        </w:rPr>
        <w:t xml:space="preserve">Subsequently, </w:t>
      </w:r>
      <w:r>
        <w:rPr>
          <w:w w:val="105"/>
        </w:rPr>
        <w:t xml:space="preserve">Chapter 3 includes the literature review which </w:t>
      </w:r>
      <w:r>
        <w:rPr>
          <w:spacing w:val="-3"/>
          <w:w w:val="105"/>
        </w:rPr>
        <w:t xml:space="preserve">was </w:t>
      </w:r>
      <w:r>
        <w:rPr>
          <w:w w:val="105"/>
        </w:rPr>
        <w:t xml:space="preserve">conducted while attempting to solve the problem at hand. Chapter 4 is a brief overview of the system and its design.  Chapter 5 presents the implementation process, while Chapter  6 discusses the evaluation methods and approaches for the application, including both user and AI evaluation. The chapter further analyses the obtained results. Chapter 7 outlines  the limitations and challenges encountered during the project, while offering recommenda- tions for further development of the application and technologies used. </w:t>
      </w:r>
      <w:r>
        <w:rPr>
          <w:spacing w:val="-3"/>
          <w:w w:val="105"/>
        </w:rPr>
        <w:t xml:space="preserve">Finally, </w:t>
      </w:r>
      <w:r>
        <w:rPr>
          <w:w w:val="105"/>
        </w:rPr>
        <w:t>the project is</w:t>
      </w:r>
      <w:r>
        <w:rPr>
          <w:spacing w:val="14"/>
          <w:w w:val="105"/>
        </w:rPr>
        <w:t xml:space="preserve"> </w:t>
      </w:r>
      <w:r>
        <w:rPr>
          <w:w w:val="105"/>
        </w:rPr>
        <w:t>brought</w:t>
      </w:r>
      <w:r>
        <w:rPr>
          <w:spacing w:val="15"/>
          <w:w w:val="105"/>
        </w:rPr>
        <w:t xml:space="preserve"> </w:t>
      </w:r>
      <w:r>
        <w:rPr>
          <w:w w:val="105"/>
        </w:rPr>
        <w:t>to</w:t>
      </w:r>
      <w:r>
        <w:rPr>
          <w:spacing w:val="15"/>
          <w:w w:val="105"/>
        </w:rPr>
        <w:t xml:space="preserve"> </w:t>
      </w:r>
      <w:r>
        <w:rPr>
          <w:w w:val="105"/>
        </w:rPr>
        <w:t>an</w:t>
      </w:r>
      <w:r>
        <w:rPr>
          <w:spacing w:val="15"/>
          <w:w w:val="105"/>
        </w:rPr>
        <w:t xml:space="preserve"> </w:t>
      </w:r>
      <w:r>
        <w:rPr>
          <w:w w:val="105"/>
        </w:rPr>
        <w:t>end</w:t>
      </w:r>
      <w:r>
        <w:rPr>
          <w:spacing w:val="15"/>
          <w:w w:val="105"/>
        </w:rPr>
        <w:t xml:space="preserve"> </w:t>
      </w:r>
      <w:r>
        <w:rPr>
          <w:w w:val="105"/>
        </w:rPr>
        <w:t>with</w:t>
      </w:r>
      <w:r>
        <w:rPr>
          <w:spacing w:val="15"/>
          <w:w w:val="105"/>
        </w:rPr>
        <w:t xml:space="preserve"> </w:t>
      </w:r>
      <w:r>
        <w:rPr>
          <w:w w:val="105"/>
        </w:rPr>
        <w:t>a</w:t>
      </w:r>
      <w:r>
        <w:rPr>
          <w:spacing w:val="15"/>
          <w:w w:val="105"/>
        </w:rPr>
        <w:t xml:space="preserve"> </w:t>
      </w:r>
      <w:r>
        <w:rPr>
          <w:w w:val="105"/>
        </w:rPr>
        <w:t>conclusion.</w:t>
      </w:r>
    </w:p>
    <w:p w14:paraId="193C4241" w14:textId="77777777" w:rsidR="00551168" w:rsidRDefault="00551168">
      <w:pPr>
        <w:spacing w:line="312" w:lineRule="auto"/>
        <w:jc w:val="both"/>
        <w:sectPr w:rsidR="00551168">
          <w:pgSz w:w="12240" w:h="15840"/>
          <w:pgMar w:top="1500" w:right="0" w:bottom="1300" w:left="1200" w:header="0" w:footer="1110" w:gutter="0"/>
          <w:cols w:space="720"/>
        </w:sectPr>
      </w:pPr>
    </w:p>
    <w:p w14:paraId="37C67235" w14:textId="77777777" w:rsidR="00551168" w:rsidRDefault="00551168">
      <w:pPr>
        <w:pStyle w:val="BodyText"/>
        <w:spacing w:before="5"/>
        <w:rPr>
          <w:sz w:val="9"/>
        </w:rPr>
      </w:pPr>
    </w:p>
    <w:p w14:paraId="531836BE" w14:textId="77777777" w:rsidR="00551168" w:rsidRDefault="00647E4E">
      <w:pPr>
        <w:pStyle w:val="Heading1"/>
        <w:numPr>
          <w:ilvl w:val="0"/>
          <w:numId w:val="9"/>
        </w:numPr>
        <w:tabs>
          <w:tab w:val="left" w:pos="911"/>
          <w:tab w:val="left" w:pos="912"/>
        </w:tabs>
      </w:pPr>
      <w:bookmarkStart w:id="7" w:name="_TOC_250022"/>
      <w:r>
        <w:rPr>
          <w:w w:val="115"/>
        </w:rPr>
        <w:t>Background</w:t>
      </w:r>
      <w:r>
        <w:rPr>
          <w:spacing w:val="29"/>
          <w:w w:val="115"/>
        </w:rPr>
        <w:t xml:space="preserve"> </w:t>
      </w:r>
      <w:bookmarkEnd w:id="7"/>
      <w:r>
        <w:rPr>
          <w:w w:val="115"/>
        </w:rPr>
        <w:t>Research</w:t>
      </w:r>
    </w:p>
    <w:p w14:paraId="62F8E88B" w14:textId="77777777" w:rsidR="00551168" w:rsidRDefault="00647E4E">
      <w:pPr>
        <w:pStyle w:val="BodyText"/>
        <w:spacing w:before="298" w:line="312" w:lineRule="auto"/>
        <w:ind w:left="330" w:right="1527"/>
        <w:jc w:val="both"/>
      </w:pPr>
      <w:r>
        <w:rPr>
          <w:w w:val="105"/>
        </w:rPr>
        <w:t>Besides providing some background research on the technologies applied in this project, this</w:t>
      </w:r>
      <w:r>
        <w:rPr>
          <w:spacing w:val="-10"/>
          <w:w w:val="105"/>
        </w:rPr>
        <w:t xml:space="preserve"> </w:t>
      </w:r>
      <w:r>
        <w:rPr>
          <w:w w:val="105"/>
        </w:rPr>
        <w:t>chapter</w:t>
      </w:r>
      <w:r>
        <w:rPr>
          <w:spacing w:val="-9"/>
          <w:w w:val="105"/>
        </w:rPr>
        <w:t xml:space="preserve"> </w:t>
      </w:r>
      <w:r>
        <w:rPr>
          <w:w w:val="105"/>
        </w:rPr>
        <w:t>will</w:t>
      </w:r>
      <w:r>
        <w:rPr>
          <w:spacing w:val="-9"/>
          <w:w w:val="105"/>
        </w:rPr>
        <w:t xml:space="preserve"> </w:t>
      </w:r>
      <w:r>
        <w:rPr>
          <w:w w:val="105"/>
        </w:rPr>
        <w:t>discuss</w:t>
      </w:r>
      <w:r>
        <w:rPr>
          <w:spacing w:val="-10"/>
          <w:w w:val="105"/>
        </w:rPr>
        <w:t xml:space="preserve"> </w:t>
      </w:r>
      <w:r>
        <w:rPr>
          <w:w w:val="105"/>
        </w:rPr>
        <w:t>thoroughly</w:t>
      </w:r>
      <w:r>
        <w:rPr>
          <w:spacing w:val="-9"/>
          <w:w w:val="105"/>
        </w:rPr>
        <w:t xml:space="preserve"> </w:t>
      </w:r>
      <w:r>
        <w:rPr>
          <w:w w:val="105"/>
        </w:rPr>
        <w:t>technical</w:t>
      </w:r>
      <w:r>
        <w:rPr>
          <w:spacing w:val="-9"/>
          <w:w w:val="105"/>
        </w:rPr>
        <w:t xml:space="preserve"> </w:t>
      </w:r>
      <w:r>
        <w:rPr>
          <w:w w:val="105"/>
        </w:rPr>
        <w:t>information</w:t>
      </w:r>
      <w:r>
        <w:rPr>
          <w:spacing w:val="-10"/>
          <w:w w:val="105"/>
        </w:rPr>
        <w:t xml:space="preserve"> </w:t>
      </w:r>
      <w:r>
        <w:rPr>
          <w:w w:val="105"/>
        </w:rPr>
        <w:t>about</w:t>
      </w:r>
      <w:r>
        <w:rPr>
          <w:spacing w:val="-9"/>
          <w:w w:val="105"/>
        </w:rPr>
        <w:t xml:space="preserve"> </w:t>
      </w:r>
      <w:r>
        <w:rPr>
          <w:w w:val="105"/>
        </w:rPr>
        <w:t>the</w:t>
      </w:r>
      <w:r>
        <w:rPr>
          <w:spacing w:val="-9"/>
          <w:w w:val="105"/>
        </w:rPr>
        <w:t xml:space="preserve"> </w:t>
      </w:r>
      <w:r>
        <w:rPr>
          <w:w w:val="105"/>
        </w:rPr>
        <w:t>workplace</w:t>
      </w:r>
      <w:r>
        <w:rPr>
          <w:spacing w:val="-10"/>
          <w:w w:val="105"/>
        </w:rPr>
        <w:t xml:space="preserve"> </w:t>
      </w:r>
      <w:r>
        <w:rPr>
          <w:w w:val="105"/>
        </w:rPr>
        <w:t>environment and applicable technologies in order to apply current Augmented Reality technologies in such</w:t>
      </w:r>
      <w:r>
        <w:rPr>
          <w:spacing w:val="11"/>
          <w:w w:val="105"/>
        </w:rPr>
        <w:t xml:space="preserve"> </w:t>
      </w:r>
      <w:r>
        <w:rPr>
          <w:w w:val="105"/>
        </w:rPr>
        <w:t>environments,</w:t>
      </w:r>
      <w:r>
        <w:rPr>
          <w:spacing w:val="11"/>
          <w:w w:val="105"/>
        </w:rPr>
        <w:t xml:space="preserve"> </w:t>
      </w:r>
      <w:r>
        <w:rPr>
          <w:w w:val="105"/>
        </w:rPr>
        <w:t>while</w:t>
      </w:r>
      <w:r>
        <w:rPr>
          <w:spacing w:val="12"/>
          <w:w w:val="105"/>
        </w:rPr>
        <w:t xml:space="preserve"> </w:t>
      </w:r>
      <w:r>
        <w:rPr>
          <w:w w:val="105"/>
        </w:rPr>
        <w:t>outlining</w:t>
      </w:r>
      <w:r>
        <w:rPr>
          <w:spacing w:val="11"/>
          <w:w w:val="105"/>
        </w:rPr>
        <w:t xml:space="preserve"> </w:t>
      </w:r>
      <w:r>
        <w:rPr>
          <w:spacing w:val="-3"/>
          <w:w w:val="105"/>
        </w:rPr>
        <w:t>any</w:t>
      </w:r>
      <w:r>
        <w:rPr>
          <w:spacing w:val="12"/>
          <w:w w:val="105"/>
        </w:rPr>
        <w:t xml:space="preserve"> </w:t>
      </w:r>
      <w:r>
        <w:rPr>
          <w:w w:val="105"/>
        </w:rPr>
        <w:t>difficulties</w:t>
      </w:r>
      <w:r>
        <w:rPr>
          <w:spacing w:val="11"/>
          <w:w w:val="105"/>
        </w:rPr>
        <w:t xml:space="preserve"> </w:t>
      </w:r>
      <w:r>
        <w:rPr>
          <w:w w:val="105"/>
        </w:rPr>
        <w:t>which</w:t>
      </w:r>
      <w:r>
        <w:rPr>
          <w:spacing w:val="12"/>
          <w:w w:val="105"/>
        </w:rPr>
        <w:t xml:space="preserve"> </w:t>
      </w:r>
      <w:r>
        <w:rPr>
          <w:w w:val="105"/>
        </w:rPr>
        <w:t>might</w:t>
      </w:r>
      <w:r>
        <w:rPr>
          <w:spacing w:val="11"/>
          <w:w w:val="105"/>
        </w:rPr>
        <w:t xml:space="preserve"> </w:t>
      </w:r>
      <w:r>
        <w:rPr>
          <w:w w:val="105"/>
        </w:rPr>
        <w:t>arise.</w:t>
      </w:r>
    </w:p>
    <w:p w14:paraId="01FE0E51" w14:textId="77777777" w:rsidR="00551168" w:rsidRDefault="00551168">
      <w:pPr>
        <w:pStyle w:val="BodyText"/>
        <w:spacing w:before="3"/>
        <w:rPr>
          <w:sz w:val="33"/>
        </w:rPr>
      </w:pPr>
    </w:p>
    <w:p w14:paraId="0A77E989" w14:textId="77777777" w:rsidR="00551168" w:rsidRDefault="00647E4E">
      <w:pPr>
        <w:pStyle w:val="Heading2"/>
        <w:numPr>
          <w:ilvl w:val="1"/>
          <w:numId w:val="9"/>
        </w:numPr>
        <w:tabs>
          <w:tab w:val="left" w:pos="1065"/>
          <w:tab w:val="left" w:pos="1066"/>
        </w:tabs>
      </w:pPr>
      <w:bookmarkStart w:id="8" w:name="_TOC_250021"/>
      <w:r>
        <w:rPr>
          <w:w w:val="115"/>
        </w:rPr>
        <w:t>User</w:t>
      </w:r>
      <w:r>
        <w:rPr>
          <w:spacing w:val="26"/>
          <w:w w:val="115"/>
        </w:rPr>
        <w:t xml:space="preserve"> </w:t>
      </w:r>
      <w:bookmarkEnd w:id="8"/>
      <w:r>
        <w:rPr>
          <w:w w:val="115"/>
        </w:rPr>
        <w:t>Profiling</w:t>
      </w:r>
    </w:p>
    <w:p w14:paraId="3546D16A" w14:textId="77777777" w:rsidR="00551168" w:rsidRDefault="00647E4E">
      <w:pPr>
        <w:pStyle w:val="BodyText"/>
        <w:spacing w:before="228" w:line="312" w:lineRule="auto"/>
        <w:ind w:left="330" w:right="1527"/>
        <w:jc w:val="both"/>
      </w:pPr>
      <w:r>
        <w:rPr>
          <w:w w:val="105"/>
        </w:rPr>
        <w:t xml:space="preserve">“User Profiling is the process of Extracting, Integrating and Identifying the keyword-based information to generate a structured Profile and then visualizing the knowledge out of these findings” [20]. User profiling enables the system to tailor the required information for the user to see and use. It is rather annoying for users to </w:t>
      </w:r>
      <w:r>
        <w:rPr>
          <w:spacing w:val="-4"/>
          <w:w w:val="105"/>
        </w:rPr>
        <w:t xml:space="preserve">have </w:t>
      </w:r>
      <w:r>
        <w:rPr>
          <w:w w:val="105"/>
        </w:rPr>
        <w:t>to go through irrelevant documents</w:t>
      </w:r>
      <w:r>
        <w:rPr>
          <w:spacing w:val="18"/>
          <w:w w:val="105"/>
        </w:rPr>
        <w:t xml:space="preserve"> </w:t>
      </w:r>
      <w:r>
        <w:rPr>
          <w:w w:val="105"/>
        </w:rPr>
        <w:t>or</w:t>
      </w:r>
      <w:r>
        <w:rPr>
          <w:spacing w:val="19"/>
          <w:w w:val="105"/>
        </w:rPr>
        <w:t xml:space="preserve"> </w:t>
      </w:r>
      <w:r>
        <w:rPr>
          <w:w w:val="105"/>
        </w:rPr>
        <w:t>data</w:t>
      </w:r>
      <w:r>
        <w:rPr>
          <w:spacing w:val="19"/>
          <w:w w:val="105"/>
        </w:rPr>
        <w:t xml:space="preserve"> </w:t>
      </w:r>
      <w:r>
        <w:rPr>
          <w:w w:val="105"/>
        </w:rPr>
        <w:t>in</w:t>
      </w:r>
      <w:r>
        <w:rPr>
          <w:spacing w:val="19"/>
          <w:w w:val="105"/>
        </w:rPr>
        <w:t xml:space="preserve"> </w:t>
      </w:r>
      <w:r>
        <w:rPr>
          <w:w w:val="105"/>
        </w:rPr>
        <w:t>an</w:t>
      </w:r>
      <w:r>
        <w:rPr>
          <w:spacing w:val="19"/>
          <w:w w:val="105"/>
        </w:rPr>
        <w:t xml:space="preserve"> </w:t>
      </w:r>
      <w:r>
        <w:rPr>
          <w:w w:val="105"/>
        </w:rPr>
        <w:t>attempt</w:t>
      </w:r>
      <w:r>
        <w:rPr>
          <w:spacing w:val="19"/>
          <w:w w:val="105"/>
        </w:rPr>
        <w:t xml:space="preserve"> </w:t>
      </w:r>
      <w:r>
        <w:rPr>
          <w:w w:val="105"/>
        </w:rPr>
        <w:t>to</w:t>
      </w:r>
      <w:r>
        <w:rPr>
          <w:spacing w:val="19"/>
          <w:w w:val="105"/>
        </w:rPr>
        <w:t xml:space="preserve"> </w:t>
      </w:r>
      <w:r>
        <w:rPr>
          <w:w w:val="105"/>
        </w:rPr>
        <w:t>find</w:t>
      </w:r>
      <w:r>
        <w:rPr>
          <w:spacing w:val="18"/>
          <w:w w:val="105"/>
        </w:rPr>
        <w:t xml:space="preserve"> </w:t>
      </w:r>
      <w:r>
        <w:rPr>
          <w:w w:val="105"/>
        </w:rPr>
        <w:t>information</w:t>
      </w:r>
      <w:r>
        <w:rPr>
          <w:spacing w:val="19"/>
          <w:w w:val="105"/>
        </w:rPr>
        <w:t xml:space="preserve"> </w:t>
      </w:r>
      <w:r>
        <w:rPr>
          <w:w w:val="105"/>
        </w:rPr>
        <w:t>specific</w:t>
      </w:r>
      <w:r>
        <w:rPr>
          <w:spacing w:val="19"/>
          <w:w w:val="105"/>
        </w:rPr>
        <w:t xml:space="preserve"> </w:t>
      </w:r>
      <w:r>
        <w:rPr>
          <w:w w:val="105"/>
        </w:rPr>
        <w:t>to</w:t>
      </w:r>
      <w:r>
        <w:rPr>
          <w:spacing w:val="19"/>
          <w:w w:val="105"/>
        </w:rPr>
        <w:t xml:space="preserve"> </w:t>
      </w:r>
      <w:r>
        <w:rPr>
          <w:w w:val="105"/>
        </w:rPr>
        <w:t>what</w:t>
      </w:r>
      <w:r>
        <w:rPr>
          <w:spacing w:val="19"/>
          <w:w w:val="105"/>
        </w:rPr>
        <w:t xml:space="preserve"> </w:t>
      </w:r>
      <w:r>
        <w:rPr>
          <w:w w:val="105"/>
        </w:rPr>
        <w:t>they</w:t>
      </w:r>
      <w:r>
        <w:rPr>
          <w:spacing w:val="19"/>
          <w:w w:val="105"/>
        </w:rPr>
        <w:t xml:space="preserve"> </w:t>
      </w:r>
      <w:r>
        <w:rPr>
          <w:w w:val="105"/>
        </w:rPr>
        <w:t>require.</w:t>
      </w:r>
    </w:p>
    <w:p w14:paraId="78DC9328" w14:textId="77777777" w:rsidR="00551168" w:rsidRDefault="00551168">
      <w:pPr>
        <w:pStyle w:val="BodyText"/>
        <w:spacing w:before="1"/>
        <w:rPr>
          <w:sz w:val="31"/>
        </w:rPr>
      </w:pPr>
    </w:p>
    <w:p w14:paraId="4106574F" w14:textId="77777777" w:rsidR="00551168" w:rsidRDefault="00647E4E">
      <w:pPr>
        <w:pStyle w:val="BodyText"/>
        <w:spacing w:line="312" w:lineRule="auto"/>
        <w:ind w:left="330" w:right="1527" w:firstLine="351"/>
        <w:jc w:val="both"/>
      </w:pPr>
      <w:r>
        <w:rPr>
          <w:w w:val="105"/>
        </w:rPr>
        <w:t xml:space="preserve">“User profile generation is done when </w:t>
      </w:r>
      <w:r>
        <w:rPr>
          <w:spacing w:val="-4"/>
          <w:w w:val="105"/>
        </w:rPr>
        <w:t xml:space="preserve">we </w:t>
      </w:r>
      <w:r>
        <w:rPr>
          <w:w w:val="105"/>
        </w:rPr>
        <w:t xml:space="preserve">get user’s complete information while he registers into our system. </w:t>
      </w:r>
      <w:r>
        <w:rPr>
          <w:spacing w:val="-10"/>
          <w:w w:val="105"/>
        </w:rPr>
        <w:t xml:space="preserve">We </w:t>
      </w:r>
      <w:r>
        <w:rPr>
          <w:spacing w:val="-4"/>
          <w:w w:val="105"/>
        </w:rPr>
        <w:t xml:space="preserve">have </w:t>
      </w:r>
      <w:r>
        <w:rPr>
          <w:w w:val="105"/>
        </w:rPr>
        <w:t xml:space="preserve">identified different user attributes for profiling  him  into our system” [20]. User profiling has taken the form of recommender systems, thus providing user specific and personalised recommendations. There are </w:t>
      </w:r>
      <w:r>
        <w:rPr>
          <w:spacing w:val="-5"/>
          <w:w w:val="105"/>
        </w:rPr>
        <w:t xml:space="preserve">two </w:t>
      </w:r>
      <w:r>
        <w:rPr>
          <w:w w:val="105"/>
        </w:rPr>
        <w:t xml:space="preserve">forms of user profiling. The first is Explicit User Profiling, which is an approach where the “. . . user’s behaviour is predicted </w:t>
      </w:r>
      <w:r>
        <w:rPr>
          <w:spacing w:val="-4"/>
          <w:w w:val="105"/>
        </w:rPr>
        <w:t xml:space="preserve">by </w:t>
      </w:r>
      <w:r>
        <w:rPr>
          <w:w w:val="105"/>
        </w:rPr>
        <w:t xml:space="preserve">analysing the user’s </w:t>
      </w:r>
      <w:r>
        <w:rPr>
          <w:spacing w:val="-3"/>
          <w:w w:val="105"/>
        </w:rPr>
        <w:t xml:space="preserve">available </w:t>
      </w:r>
      <w:r>
        <w:rPr>
          <w:w w:val="105"/>
        </w:rPr>
        <w:t>data” [19]. This is also known as Static Profiling, where static and predictable user data is analysed. The second type is Implicit</w:t>
      </w:r>
      <w:r>
        <w:rPr>
          <w:spacing w:val="-5"/>
          <w:w w:val="105"/>
        </w:rPr>
        <w:t xml:space="preserve"> </w:t>
      </w:r>
      <w:r>
        <w:rPr>
          <w:w w:val="105"/>
        </w:rPr>
        <w:t>User</w:t>
      </w:r>
      <w:r>
        <w:rPr>
          <w:spacing w:val="-5"/>
          <w:w w:val="105"/>
        </w:rPr>
        <w:t xml:space="preserve"> </w:t>
      </w:r>
      <w:r>
        <w:rPr>
          <w:w w:val="105"/>
        </w:rPr>
        <w:t>Profiling,</w:t>
      </w:r>
      <w:r>
        <w:rPr>
          <w:spacing w:val="-2"/>
          <w:w w:val="105"/>
        </w:rPr>
        <w:t xml:space="preserve"> </w:t>
      </w:r>
      <w:r>
        <w:rPr>
          <w:w w:val="105"/>
        </w:rPr>
        <w:t>which</w:t>
      </w:r>
      <w:r>
        <w:rPr>
          <w:spacing w:val="-5"/>
          <w:w w:val="105"/>
        </w:rPr>
        <w:t xml:space="preserve"> </w:t>
      </w:r>
      <w:r>
        <w:rPr>
          <w:w w:val="105"/>
        </w:rPr>
        <w:t>“relies</w:t>
      </w:r>
      <w:r>
        <w:rPr>
          <w:spacing w:val="-5"/>
          <w:w w:val="105"/>
        </w:rPr>
        <w:t xml:space="preserve"> </w:t>
      </w:r>
      <w:r>
        <w:rPr>
          <w:w w:val="105"/>
        </w:rPr>
        <w:t>more</w:t>
      </w:r>
      <w:r>
        <w:rPr>
          <w:spacing w:val="-5"/>
          <w:w w:val="105"/>
        </w:rPr>
        <w:t xml:space="preserve"> </w:t>
      </w:r>
      <w:r>
        <w:rPr>
          <w:w w:val="105"/>
        </w:rPr>
        <w:t>on</w:t>
      </w:r>
      <w:r>
        <w:rPr>
          <w:spacing w:val="-5"/>
          <w:w w:val="105"/>
        </w:rPr>
        <w:t xml:space="preserve"> </w:t>
      </w:r>
      <w:r>
        <w:rPr>
          <w:w w:val="105"/>
        </w:rPr>
        <w:t>what</w:t>
      </w:r>
      <w:r>
        <w:rPr>
          <w:spacing w:val="-5"/>
          <w:w w:val="105"/>
        </w:rPr>
        <w:t xml:space="preserve"> </w:t>
      </w:r>
      <w:r>
        <w:rPr>
          <w:spacing w:val="-4"/>
          <w:w w:val="105"/>
        </w:rPr>
        <w:t>we have</w:t>
      </w:r>
      <w:r>
        <w:rPr>
          <w:spacing w:val="-5"/>
          <w:w w:val="105"/>
        </w:rPr>
        <w:t xml:space="preserve"> </w:t>
      </w:r>
      <w:r>
        <w:rPr>
          <w:w w:val="105"/>
        </w:rPr>
        <w:t>known</w:t>
      </w:r>
      <w:r>
        <w:rPr>
          <w:spacing w:val="-5"/>
          <w:w w:val="105"/>
        </w:rPr>
        <w:t xml:space="preserve"> </w:t>
      </w:r>
      <w:r>
        <w:rPr>
          <w:w w:val="105"/>
        </w:rPr>
        <w:t>about</w:t>
      </w:r>
      <w:r>
        <w:rPr>
          <w:spacing w:val="-5"/>
          <w:w w:val="105"/>
        </w:rPr>
        <w:t xml:space="preserve"> </w:t>
      </w:r>
      <w:r>
        <w:rPr>
          <w:w w:val="105"/>
        </w:rPr>
        <w:t>user</w:t>
      </w:r>
      <w:r>
        <w:rPr>
          <w:spacing w:val="-5"/>
          <w:w w:val="105"/>
        </w:rPr>
        <w:t xml:space="preserve"> </w:t>
      </w:r>
      <w:r>
        <w:rPr>
          <w:w w:val="105"/>
        </w:rPr>
        <w:t>in</w:t>
      </w:r>
      <w:r>
        <w:rPr>
          <w:spacing w:val="-5"/>
          <w:w w:val="105"/>
        </w:rPr>
        <w:t xml:space="preserve"> </w:t>
      </w:r>
      <w:r>
        <w:rPr>
          <w:w w:val="105"/>
        </w:rPr>
        <w:t>future</w:t>
      </w:r>
      <w:r>
        <w:rPr>
          <w:spacing w:val="-5"/>
          <w:w w:val="105"/>
        </w:rPr>
        <w:t xml:space="preserve"> </w:t>
      </w:r>
      <w:r>
        <w:rPr>
          <w:w w:val="105"/>
        </w:rPr>
        <w:t>i.e. system tries to learn more about the user” [19]. This type is also referred to as Adaptive Profiling.</w:t>
      </w:r>
      <w:r>
        <w:rPr>
          <w:spacing w:val="43"/>
          <w:w w:val="105"/>
        </w:rPr>
        <w:t xml:space="preserve"> </w:t>
      </w:r>
      <w:r>
        <w:rPr>
          <w:w w:val="105"/>
        </w:rPr>
        <w:t>After</w:t>
      </w:r>
      <w:r>
        <w:rPr>
          <w:spacing w:val="16"/>
          <w:w w:val="105"/>
        </w:rPr>
        <w:t xml:space="preserve"> </w:t>
      </w:r>
      <w:r>
        <w:rPr>
          <w:w w:val="105"/>
        </w:rPr>
        <w:t>performing</w:t>
      </w:r>
      <w:r>
        <w:rPr>
          <w:spacing w:val="17"/>
          <w:w w:val="105"/>
        </w:rPr>
        <w:t xml:space="preserve"> </w:t>
      </w:r>
      <w:r>
        <w:rPr>
          <w:w w:val="105"/>
        </w:rPr>
        <w:t>extraction,</w:t>
      </w:r>
      <w:r>
        <w:rPr>
          <w:spacing w:val="17"/>
          <w:w w:val="105"/>
        </w:rPr>
        <w:t xml:space="preserve"> </w:t>
      </w:r>
      <w:r>
        <w:rPr>
          <w:w w:val="105"/>
        </w:rPr>
        <w:t>one</w:t>
      </w:r>
      <w:r>
        <w:rPr>
          <w:spacing w:val="17"/>
          <w:w w:val="105"/>
        </w:rPr>
        <w:t xml:space="preserve"> </w:t>
      </w:r>
      <w:r>
        <w:rPr>
          <w:w w:val="105"/>
        </w:rPr>
        <w:t>might</w:t>
      </w:r>
      <w:r>
        <w:rPr>
          <w:spacing w:val="17"/>
          <w:w w:val="105"/>
        </w:rPr>
        <w:t xml:space="preserve"> </w:t>
      </w:r>
      <w:r>
        <w:rPr>
          <w:w w:val="105"/>
        </w:rPr>
        <w:t>end</w:t>
      </w:r>
      <w:r>
        <w:rPr>
          <w:spacing w:val="17"/>
          <w:w w:val="105"/>
        </w:rPr>
        <w:t xml:space="preserve"> </w:t>
      </w:r>
      <w:r>
        <w:rPr>
          <w:w w:val="105"/>
        </w:rPr>
        <w:t>up</w:t>
      </w:r>
      <w:r>
        <w:rPr>
          <w:spacing w:val="16"/>
          <w:w w:val="105"/>
        </w:rPr>
        <w:t xml:space="preserve"> </w:t>
      </w:r>
      <w:r>
        <w:rPr>
          <w:w w:val="105"/>
        </w:rPr>
        <w:t>with</w:t>
      </w:r>
      <w:r>
        <w:rPr>
          <w:spacing w:val="17"/>
          <w:w w:val="105"/>
        </w:rPr>
        <w:t xml:space="preserve"> </w:t>
      </w:r>
      <w:r>
        <w:rPr>
          <w:w w:val="105"/>
        </w:rPr>
        <w:t>redundant</w:t>
      </w:r>
      <w:r>
        <w:rPr>
          <w:spacing w:val="17"/>
          <w:w w:val="105"/>
        </w:rPr>
        <w:t xml:space="preserve"> </w:t>
      </w:r>
      <w:r>
        <w:rPr>
          <w:w w:val="105"/>
        </w:rPr>
        <w:t>information.</w:t>
      </w:r>
    </w:p>
    <w:p w14:paraId="2B5057FA" w14:textId="77777777" w:rsidR="00551168" w:rsidRDefault="00551168">
      <w:pPr>
        <w:pStyle w:val="BodyText"/>
        <w:rPr>
          <w:sz w:val="31"/>
        </w:rPr>
      </w:pPr>
    </w:p>
    <w:p w14:paraId="444BE956" w14:textId="77777777" w:rsidR="00551168" w:rsidRDefault="00647E4E">
      <w:pPr>
        <w:pStyle w:val="BodyText"/>
        <w:spacing w:line="312" w:lineRule="auto"/>
        <w:ind w:left="330" w:right="1528" w:firstLine="351"/>
        <w:jc w:val="both"/>
      </w:pPr>
      <w:r>
        <w:rPr>
          <w:spacing w:val="-10"/>
          <w:w w:val="105"/>
        </w:rPr>
        <w:t xml:space="preserve">To  </w:t>
      </w:r>
      <w:r>
        <w:rPr>
          <w:w w:val="105"/>
        </w:rPr>
        <w:t xml:space="preserve">clean the information and see unique pieces of it,  one must perform filtering.  There are three filtering techniques for user profiling, </w:t>
      </w:r>
      <w:r>
        <w:rPr>
          <w:spacing w:val="-3"/>
          <w:w w:val="105"/>
        </w:rPr>
        <w:t xml:space="preserve">namely, </w:t>
      </w:r>
      <w:r>
        <w:rPr>
          <w:w w:val="105"/>
        </w:rPr>
        <w:t>rule-based, collaborative, and content-based filtering. Rule-based filtering is the technique used to filter out content based on a set of rules, normally present using “if-then” statements. Content-based filter- ing “recommends items based on a comparison between the content of the items with a user profile and selects those items whose content best matches with the content of another item” [19]. On the other hand, collaborative filtering is the process of grouping users with a similar search criterion. Filtering is based on previously sought items as well and items which</w:t>
      </w:r>
      <w:r>
        <w:rPr>
          <w:spacing w:val="13"/>
          <w:w w:val="105"/>
        </w:rPr>
        <w:t xml:space="preserve"> </w:t>
      </w:r>
      <w:r>
        <w:rPr>
          <w:w w:val="105"/>
        </w:rPr>
        <w:t>one</w:t>
      </w:r>
      <w:r>
        <w:rPr>
          <w:spacing w:val="14"/>
          <w:w w:val="105"/>
        </w:rPr>
        <w:t xml:space="preserve"> </w:t>
      </w:r>
      <w:r>
        <w:rPr>
          <w:w w:val="105"/>
        </w:rPr>
        <w:t>is</w:t>
      </w:r>
      <w:r>
        <w:rPr>
          <w:spacing w:val="13"/>
          <w:w w:val="105"/>
        </w:rPr>
        <w:t xml:space="preserve"> </w:t>
      </w:r>
      <w:r>
        <w:rPr>
          <w:w w:val="105"/>
        </w:rPr>
        <w:t>more</w:t>
      </w:r>
      <w:r>
        <w:rPr>
          <w:spacing w:val="14"/>
          <w:w w:val="105"/>
        </w:rPr>
        <w:t xml:space="preserve"> </w:t>
      </w:r>
      <w:r>
        <w:rPr>
          <w:w w:val="105"/>
        </w:rPr>
        <w:t>likely</w:t>
      </w:r>
      <w:r>
        <w:rPr>
          <w:spacing w:val="14"/>
          <w:w w:val="105"/>
        </w:rPr>
        <w:t xml:space="preserve"> </w:t>
      </w:r>
      <w:r>
        <w:rPr>
          <w:w w:val="105"/>
        </w:rPr>
        <w:t>to</w:t>
      </w:r>
      <w:r>
        <w:rPr>
          <w:spacing w:val="13"/>
          <w:w w:val="105"/>
        </w:rPr>
        <w:t xml:space="preserve"> </w:t>
      </w:r>
      <w:r>
        <w:rPr>
          <w:w w:val="105"/>
        </w:rPr>
        <w:t>search</w:t>
      </w:r>
      <w:r>
        <w:rPr>
          <w:spacing w:val="14"/>
          <w:w w:val="105"/>
        </w:rPr>
        <w:t xml:space="preserve"> </w:t>
      </w:r>
      <w:r>
        <w:rPr>
          <w:w w:val="105"/>
        </w:rPr>
        <w:t>for</w:t>
      </w:r>
      <w:r>
        <w:rPr>
          <w:spacing w:val="13"/>
          <w:w w:val="105"/>
        </w:rPr>
        <w:t xml:space="preserve"> </w:t>
      </w:r>
      <w:r>
        <w:rPr>
          <w:w w:val="105"/>
        </w:rPr>
        <w:t>next.</w:t>
      </w:r>
    </w:p>
    <w:p w14:paraId="2F436814" w14:textId="77777777" w:rsidR="00551168" w:rsidRDefault="00551168">
      <w:pPr>
        <w:spacing w:line="312" w:lineRule="auto"/>
        <w:jc w:val="both"/>
        <w:sectPr w:rsidR="00551168">
          <w:pgSz w:w="12240" w:h="15840"/>
          <w:pgMar w:top="1500" w:right="0" w:bottom="1300" w:left="1200" w:header="0" w:footer="1110" w:gutter="0"/>
          <w:cols w:space="720"/>
        </w:sectPr>
      </w:pPr>
    </w:p>
    <w:p w14:paraId="47FC86F4" w14:textId="77777777" w:rsidR="00551168" w:rsidRDefault="00551168">
      <w:pPr>
        <w:pStyle w:val="BodyText"/>
        <w:spacing w:before="2"/>
        <w:rPr>
          <w:sz w:val="13"/>
        </w:rPr>
      </w:pPr>
    </w:p>
    <w:p w14:paraId="3DD2279E" w14:textId="77777777" w:rsidR="00551168" w:rsidRDefault="00647E4E">
      <w:pPr>
        <w:pStyle w:val="Heading2"/>
        <w:numPr>
          <w:ilvl w:val="1"/>
          <w:numId w:val="9"/>
        </w:numPr>
        <w:tabs>
          <w:tab w:val="left" w:pos="1065"/>
          <w:tab w:val="left" w:pos="1066"/>
        </w:tabs>
        <w:spacing w:before="54"/>
      </w:pPr>
      <w:bookmarkStart w:id="9" w:name="_TOC_250020"/>
      <w:r>
        <w:rPr>
          <w:w w:val="120"/>
        </w:rPr>
        <w:t>Augmented</w:t>
      </w:r>
      <w:r>
        <w:rPr>
          <w:spacing w:val="-33"/>
          <w:w w:val="120"/>
        </w:rPr>
        <w:t xml:space="preserve"> </w:t>
      </w:r>
      <w:bookmarkEnd w:id="9"/>
      <w:r>
        <w:rPr>
          <w:w w:val="120"/>
        </w:rPr>
        <w:t>Reality</w:t>
      </w:r>
    </w:p>
    <w:p w14:paraId="42469E3B" w14:textId="77777777" w:rsidR="00551168" w:rsidRDefault="00647E4E">
      <w:pPr>
        <w:pStyle w:val="BodyText"/>
        <w:spacing w:before="228" w:line="312" w:lineRule="auto"/>
        <w:ind w:left="330" w:right="1528"/>
        <w:jc w:val="both"/>
      </w:pPr>
      <w:r>
        <w:rPr>
          <w:w w:val="105"/>
        </w:rPr>
        <w:t>“Augmented</w:t>
      </w:r>
      <w:r>
        <w:rPr>
          <w:spacing w:val="-7"/>
          <w:w w:val="105"/>
        </w:rPr>
        <w:t xml:space="preserve"> </w:t>
      </w:r>
      <w:r>
        <w:rPr>
          <w:w w:val="105"/>
        </w:rPr>
        <w:t>Reality</w:t>
      </w:r>
      <w:r>
        <w:rPr>
          <w:spacing w:val="-6"/>
          <w:w w:val="105"/>
        </w:rPr>
        <w:t xml:space="preserve"> </w:t>
      </w:r>
      <w:r>
        <w:rPr>
          <w:w w:val="105"/>
        </w:rPr>
        <w:t>(AR)</w:t>
      </w:r>
      <w:r>
        <w:rPr>
          <w:spacing w:val="-6"/>
          <w:w w:val="105"/>
        </w:rPr>
        <w:t xml:space="preserve"> </w:t>
      </w:r>
      <w:r>
        <w:rPr>
          <w:w w:val="105"/>
        </w:rPr>
        <w:t>is</w:t>
      </w:r>
      <w:r>
        <w:rPr>
          <w:spacing w:val="-7"/>
          <w:w w:val="105"/>
        </w:rPr>
        <w:t xml:space="preserve"> </w:t>
      </w:r>
      <w:r>
        <w:rPr>
          <w:w w:val="105"/>
        </w:rPr>
        <w:t>a</w:t>
      </w:r>
      <w:r>
        <w:rPr>
          <w:spacing w:val="-6"/>
          <w:w w:val="105"/>
        </w:rPr>
        <w:t xml:space="preserve"> </w:t>
      </w:r>
      <w:r>
        <w:rPr>
          <w:w w:val="105"/>
        </w:rPr>
        <w:t>new</w:t>
      </w:r>
      <w:r>
        <w:rPr>
          <w:spacing w:val="-6"/>
          <w:w w:val="105"/>
        </w:rPr>
        <w:t xml:space="preserve"> </w:t>
      </w:r>
      <w:r>
        <w:rPr>
          <w:w w:val="105"/>
        </w:rPr>
        <w:t>technology</w:t>
      </w:r>
      <w:r>
        <w:rPr>
          <w:spacing w:val="-6"/>
          <w:w w:val="105"/>
        </w:rPr>
        <w:t xml:space="preserve"> </w:t>
      </w:r>
      <w:r>
        <w:rPr>
          <w:w w:val="105"/>
        </w:rPr>
        <w:t>that</w:t>
      </w:r>
      <w:r>
        <w:rPr>
          <w:spacing w:val="-7"/>
          <w:w w:val="105"/>
        </w:rPr>
        <w:t xml:space="preserve"> </w:t>
      </w:r>
      <w:r>
        <w:rPr>
          <w:spacing w:val="-3"/>
          <w:w w:val="105"/>
        </w:rPr>
        <w:t>involves</w:t>
      </w:r>
      <w:r>
        <w:rPr>
          <w:spacing w:val="-6"/>
          <w:w w:val="105"/>
        </w:rPr>
        <w:t xml:space="preserve"> </w:t>
      </w:r>
      <w:r>
        <w:rPr>
          <w:w w:val="105"/>
        </w:rPr>
        <w:t>the</w:t>
      </w:r>
      <w:r>
        <w:rPr>
          <w:spacing w:val="-6"/>
          <w:w w:val="105"/>
        </w:rPr>
        <w:t xml:space="preserve"> </w:t>
      </w:r>
      <w:r>
        <w:rPr>
          <w:spacing w:val="-3"/>
          <w:w w:val="105"/>
        </w:rPr>
        <w:t>overlay</w:t>
      </w:r>
      <w:r>
        <w:rPr>
          <w:spacing w:val="-6"/>
          <w:w w:val="105"/>
        </w:rPr>
        <w:t xml:space="preserve"> </w:t>
      </w:r>
      <w:r>
        <w:rPr>
          <w:w w:val="105"/>
        </w:rPr>
        <w:t>of</w:t>
      </w:r>
      <w:r>
        <w:rPr>
          <w:spacing w:val="-7"/>
          <w:w w:val="105"/>
        </w:rPr>
        <w:t xml:space="preserve"> </w:t>
      </w:r>
      <w:r>
        <w:rPr>
          <w:w w:val="105"/>
        </w:rPr>
        <w:t>computer</w:t>
      </w:r>
      <w:r>
        <w:rPr>
          <w:spacing w:val="-6"/>
          <w:w w:val="105"/>
        </w:rPr>
        <w:t xml:space="preserve"> </w:t>
      </w:r>
      <w:r>
        <w:rPr>
          <w:w w:val="105"/>
        </w:rPr>
        <w:t>graph- ics</w:t>
      </w:r>
      <w:r>
        <w:rPr>
          <w:spacing w:val="-9"/>
          <w:w w:val="105"/>
        </w:rPr>
        <w:t xml:space="preserve"> </w:t>
      </w:r>
      <w:r>
        <w:rPr>
          <w:w w:val="105"/>
        </w:rPr>
        <w:t>on</w:t>
      </w:r>
      <w:r>
        <w:rPr>
          <w:spacing w:val="-9"/>
          <w:w w:val="105"/>
        </w:rPr>
        <w:t xml:space="preserve"> </w:t>
      </w:r>
      <w:r>
        <w:rPr>
          <w:w w:val="105"/>
        </w:rPr>
        <w:t>the</w:t>
      </w:r>
      <w:r>
        <w:rPr>
          <w:spacing w:val="-9"/>
          <w:w w:val="105"/>
        </w:rPr>
        <w:t xml:space="preserve"> </w:t>
      </w:r>
      <w:r>
        <w:rPr>
          <w:w w:val="105"/>
        </w:rPr>
        <w:t>real</w:t>
      </w:r>
      <w:r>
        <w:rPr>
          <w:spacing w:val="-9"/>
          <w:w w:val="105"/>
        </w:rPr>
        <w:t xml:space="preserve"> </w:t>
      </w:r>
      <w:r>
        <w:rPr>
          <w:w w:val="105"/>
        </w:rPr>
        <w:t>world”</w:t>
      </w:r>
      <w:r>
        <w:rPr>
          <w:spacing w:val="-9"/>
          <w:w w:val="105"/>
        </w:rPr>
        <w:t xml:space="preserve"> </w:t>
      </w:r>
      <w:r>
        <w:rPr>
          <w:w w:val="105"/>
        </w:rPr>
        <w:t>[34].</w:t>
      </w:r>
      <w:r>
        <w:rPr>
          <w:spacing w:val="27"/>
          <w:w w:val="105"/>
        </w:rPr>
        <w:t xml:space="preserve"> </w:t>
      </w:r>
      <w:r>
        <w:rPr>
          <w:w w:val="105"/>
        </w:rPr>
        <w:t>It</w:t>
      </w:r>
      <w:r>
        <w:rPr>
          <w:spacing w:val="-9"/>
          <w:w w:val="105"/>
        </w:rPr>
        <w:t xml:space="preserve"> </w:t>
      </w:r>
      <w:r>
        <w:rPr>
          <w:w w:val="105"/>
        </w:rPr>
        <w:t>is</w:t>
      </w:r>
      <w:r>
        <w:rPr>
          <w:spacing w:val="-8"/>
          <w:w w:val="105"/>
        </w:rPr>
        <w:t xml:space="preserve"> </w:t>
      </w:r>
      <w:r>
        <w:rPr>
          <w:w w:val="105"/>
        </w:rPr>
        <w:t>a</w:t>
      </w:r>
      <w:r>
        <w:rPr>
          <w:spacing w:val="-9"/>
          <w:w w:val="105"/>
        </w:rPr>
        <w:t xml:space="preserve"> </w:t>
      </w:r>
      <w:r>
        <w:rPr>
          <w:w w:val="105"/>
        </w:rPr>
        <w:t>term</w:t>
      </w:r>
      <w:r>
        <w:rPr>
          <w:spacing w:val="-9"/>
          <w:w w:val="105"/>
        </w:rPr>
        <w:t xml:space="preserve"> </w:t>
      </w:r>
      <w:r>
        <w:rPr>
          <w:w w:val="105"/>
        </w:rPr>
        <w:t>which</w:t>
      </w:r>
      <w:r>
        <w:rPr>
          <w:spacing w:val="-9"/>
          <w:w w:val="105"/>
        </w:rPr>
        <w:t xml:space="preserve"> </w:t>
      </w:r>
      <w:r>
        <w:rPr>
          <w:w w:val="105"/>
        </w:rPr>
        <w:t>refers</w:t>
      </w:r>
      <w:r>
        <w:rPr>
          <w:spacing w:val="-9"/>
          <w:w w:val="105"/>
        </w:rPr>
        <w:t xml:space="preserve"> </w:t>
      </w:r>
      <w:r>
        <w:rPr>
          <w:w w:val="105"/>
        </w:rPr>
        <w:t>to</w:t>
      </w:r>
      <w:r>
        <w:rPr>
          <w:spacing w:val="-9"/>
          <w:w w:val="105"/>
        </w:rPr>
        <w:t xml:space="preserve"> </w:t>
      </w:r>
      <w:r>
        <w:rPr>
          <w:w w:val="105"/>
        </w:rPr>
        <w:t>mixed</w:t>
      </w:r>
      <w:r>
        <w:rPr>
          <w:spacing w:val="-9"/>
          <w:w w:val="105"/>
        </w:rPr>
        <w:t xml:space="preserve"> </w:t>
      </w:r>
      <w:r>
        <w:rPr>
          <w:spacing w:val="-4"/>
          <w:w w:val="105"/>
        </w:rPr>
        <w:t>reality,</w:t>
      </w:r>
      <w:r>
        <w:rPr>
          <w:spacing w:val="-5"/>
          <w:w w:val="105"/>
        </w:rPr>
        <w:t xml:space="preserve"> </w:t>
      </w:r>
      <w:r>
        <w:rPr>
          <w:w w:val="105"/>
        </w:rPr>
        <w:t>where</w:t>
      </w:r>
      <w:r>
        <w:rPr>
          <w:spacing w:val="-9"/>
          <w:w w:val="105"/>
        </w:rPr>
        <w:t xml:space="preserve"> </w:t>
      </w:r>
      <w:r>
        <w:rPr>
          <w:w w:val="105"/>
        </w:rPr>
        <w:t>the</w:t>
      </w:r>
      <w:r>
        <w:rPr>
          <w:spacing w:val="-9"/>
          <w:w w:val="105"/>
        </w:rPr>
        <w:t xml:space="preserve"> </w:t>
      </w:r>
      <w:r>
        <w:rPr>
          <w:w w:val="105"/>
        </w:rPr>
        <w:t>digital</w:t>
      </w:r>
      <w:r>
        <w:rPr>
          <w:spacing w:val="-8"/>
          <w:w w:val="105"/>
        </w:rPr>
        <w:t xml:space="preserve"> </w:t>
      </w:r>
      <w:r>
        <w:rPr>
          <w:w w:val="105"/>
        </w:rPr>
        <w:t xml:space="preserve">world and reality are combined and </w:t>
      </w:r>
      <w:r>
        <w:rPr>
          <w:spacing w:val="-3"/>
          <w:w w:val="105"/>
        </w:rPr>
        <w:t xml:space="preserve">interwoven. </w:t>
      </w:r>
      <w:r>
        <w:rPr>
          <w:w w:val="105"/>
        </w:rPr>
        <w:t xml:space="preserve">Augmented Reality is a new form of technology that focuses on displaying realistic </w:t>
      </w:r>
      <w:r>
        <w:rPr>
          <w:spacing w:val="-3"/>
          <w:w w:val="105"/>
        </w:rPr>
        <w:t xml:space="preserve">overlays </w:t>
      </w:r>
      <w:r>
        <w:rPr>
          <w:w w:val="105"/>
        </w:rPr>
        <w:t xml:space="preserve">on reality to provide extra information and content to what </w:t>
      </w:r>
      <w:r>
        <w:rPr>
          <w:spacing w:val="-4"/>
          <w:w w:val="105"/>
        </w:rPr>
        <w:t xml:space="preserve">we </w:t>
      </w:r>
      <w:r>
        <w:rPr>
          <w:w w:val="105"/>
        </w:rPr>
        <w:t>see with our naked</w:t>
      </w:r>
      <w:r>
        <w:rPr>
          <w:spacing w:val="61"/>
          <w:w w:val="105"/>
        </w:rPr>
        <w:t xml:space="preserve"> </w:t>
      </w:r>
      <w:r>
        <w:rPr>
          <w:w w:val="105"/>
        </w:rPr>
        <w:t>eyes.</w:t>
      </w:r>
    </w:p>
    <w:p w14:paraId="2A31225D" w14:textId="77777777" w:rsidR="00551168" w:rsidRDefault="00551168">
      <w:pPr>
        <w:pStyle w:val="BodyText"/>
        <w:spacing w:before="1"/>
        <w:rPr>
          <w:sz w:val="31"/>
        </w:rPr>
      </w:pPr>
    </w:p>
    <w:p w14:paraId="3A0016F6" w14:textId="77777777" w:rsidR="00551168" w:rsidRDefault="00647E4E">
      <w:pPr>
        <w:pStyle w:val="BodyText"/>
        <w:spacing w:line="312" w:lineRule="auto"/>
        <w:ind w:left="330" w:right="1528" w:firstLine="351"/>
        <w:jc w:val="both"/>
      </w:pPr>
      <w:r>
        <w:rPr>
          <w:w w:val="105"/>
        </w:rPr>
        <w:t xml:space="preserve">There are different categories of Augmented </w:t>
      </w:r>
      <w:r>
        <w:rPr>
          <w:spacing w:val="-4"/>
          <w:w w:val="105"/>
        </w:rPr>
        <w:t xml:space="preserve">Reality. </w:t>
      </w:r>
      <w:r>
        <w:rPr>
          <w:w w:val="105"/>
        </w:rPr>
        <w:t xml:space="preserve">The first category is marker-based AR, where the augmented </w:t>
      </w:r>
      <w:r>
        <w:rPr>
          <w:spacing w:val="-3"/>
          <w:w w:val="105"/>
        </w:rPr>
        <w:t xml:space="preserve">overlay </w:t>
      </w:r>
      <w:r>
        <w:rPr>
          <w:w w:val="105"/>
        </w:rPr>
        <w:t xml:space="preserve">is only displayed once a marker is detected through a camera. It is also known as image recognition. The second category is markerless aug- mented, which makes use of an accelerometer, GPS, and velocity tracker to detect the location of the phone and display the AR </w:t>
      </w:r>
      <w:r>
        <w:rPr>
          <w:spacing w:val="-3"/>
          <w:w w:val="105"/>
        </w:rPr>
        <w:t xml:space="preserve">overlay </w:t>
      </w:r>
      <w:r>
        <w:rPr>
          <w:w w:val="105"/>
        </w:rPr>
        <w:t>in that specific location, given its loca- tion is predefined.  The third category is projection-based,  which basically projects data  in the form of light rays on objects, for example, an augmented-projected keyboard. The last category is superimposed AR, where AR replaces partially the real view with an aug- mented</w:t>
      </w:r>
      <w:r>
        <w:rPr>
          <w:spacing w:val="16"/>
          <w:w w:val="105"/>
        </w:rPr>
        <w:t xml:space="preserve"> </w:t>
      </w:r>
      <w:r>
        <w:rPr>
          <w:w w:val="105"/>
        </w:rPr>
        <w:t>one</w:t>
      </w:r>
      <w:r>
        <w:rPr>
          <w:spacing w:val="16"/>
          <w:w w:val="105"/>
        </w:rPr>
        <w:t xml:space="preserve"> </w:t>
      </w:r>
      <w:r>
        <w:rPr>
          <w:w w:val="105"/>
        </w:rPr>
        <w:t>of</w:t>
      </w:r>
      <w:r>
        <w:rPr>
          <w:spacing w:val="16"/>
          <w:w w:val="105"/>
        </w:rPr>
        <w:t xml:space="preserve"> </w:t>
      </w:r>
      <w:r>
        <w:rPr>
          <w:w w:val="105"/>
        </w:rPr>
        <w:t>the</w:t>
      </w:r>
      <w:r>
        <w:rPr>
          <w:spacing w:val="16"/>
          <w:w w:val="105"/>
        </w:rPr>
        <w:t xml:space="preserve"> </w:t>
      </w:r>
      <w:r>
        <w:rPr>
          <w:w w:val="105"/>
        </w:rPr>
        <w:t>object.</w:t>
      </w:r>
      <w:r>
        <w:rPr>
          <w:spacing w:val="43"/>
          <w:w w:val="105"/>
        </w:rPr>
        <w:t xml:space="preserve"> </w:t>
      </w:r>
      <w:r>
        <w:rPr>
          <w:w w:val="105"/>
        </w:rPr>
        <w:t>IKEA</w:t>
      </w:r>
      <w:r>
        <w:rPr>
          <w:spacing w:val="16"/>
          <w:w w:val="105"/>
        </w:rPr>
        <w:t xml:space="preserve"> </w:t>
      </w:r>
      <w:r>
        <w:rPr>
          <w:w w:val="105"/>
        </w:rPr>
        <w:t>use</w:t>
      </w:r>
      <w:r>
        <w:rPr>
          <w:spacing w:val="16"/>
          <w:w w:val="105"/>
        </w:rPr>
        <w:t xml:space="preserve"> </w:t>
      </w:r>
      <w:r>
        <w:rPr>
          <w:w w:val="105"/>
        </w:rPr>
        <w:t>this</w:t>
      </w:r>
      <w:r>
        <w:rPr>
          <w:spacing w:val="16"/>
          <w:w w:val="105"/>
        </w:rPr>
        <w:t xml:space="preserve"> </w:t>
      </w:r>
      <w:r>
        <w:rPr>
          <w:w w:val="105"/>
        </w:rPr>
        <w:t>application</w:t>
      </w:r>
      <w:r>
        <w:rPr>
          <w:spacing w:val="16"/>
          <w:w w:val="105"/>
        </w:rPr>
        <w:t xml:space="preserve"> </w:t>
      </w:r>
      <w:r>
        <w:rPr>
          <w:w w:val="105"/>
        </w:rPr>
        <w:t>in</w:t>
      </w:r>
      <w:r>
        <w:rPr>
          <w:spacing w:val="16"/>
          <w:w w:val="105"/>
        </w:rPr>
        <w:t xml:space="preserve"> </w:t>
      </w:r>
      <w:r>
        <w:rPr>
          <w:w w:val="105"/>
        </w:rPr>
        <w:t>their</w:t>
      </w:r>
      <w:r>
        <w:rPr>
          <w:spacing w:val="16"/>
          <w:w w:val="105"/>
        </w:rPr>
        <w:t xml:space="preserve"> </w:t>
      </w:r>
      <w:r>
        <w:rPr>
          <w:w w:val="105"/>
        </w:rPr>
        <w:t>digital</w:t>
      </w:r>
      <w:r>
        <w:rPr>
          <w:spacing w:val="17"/>
          <w:w w:val="105"/>
        </w:rPr>
        <w:t xml:space="preserve"> </w:t>
      </w:r>
      <w:r>
        <w:rPr>
          <w:w w:val="105"/>
        </w:rPr>
        <w:t>catalogues.</w:t>
      </w:r>
    </w:p>
    <w:p w14:paraId="307DB8A7" w14:textId="77777777" w:rsidR="00551168" w:rsidRDefault="00551168">
      <w:pPr>
        <w:pStyle w:val="BodyText"/>
        <w:rPr>
          <w:sz w:val="31"/>
        </w:rPr>
      </w:pPr>
    </w:p>
    <w:p w14:paraId="6221BDFA" w14:textId="77777777" w:rsidR="00551168" w:rsidRDefault="00647E4E">
      <w:pPr>
        <w:pStyle w:val="BodyText"/>
        <w:spacing w:line="312" w:lineRule="auto"/>
        <w:ind w:left="330" w:right="1527" w:firstLine="351"/>
        <w:jc w:val="both"/>
      </w:pPr>
      <w:r>
        <w:rPr>
          <w:w w:val="105"/>
        </w:rPr>
        <w:t xml:space="preserve">There are several Augmented Reality devices. The first device is Optical See-Through HMD. “Optical See-Through AR uses a transparent Head Mounted Display to show the virtual environment directly </w:t>
      </w:r>
      <w:r>
        <w:rPr>
          <w:spacing w:val="-4"/>
          <w:w w:val="105"/>
        </w:rPr>
        <w:t xml:space="preserve">over </w:t>
      </w:r>
      <w:r>
        <w:rPr>
          <w:w w:val="105"/>
        </w:rPr>
        <w:t>the real world” [34]. HMD performs best when it fits</w:t>
      </w:r>
      <w:r>
        <w:rPr>
          <w:spacing w:val="-41"/>
          <w:w w:val="105"/>
        </w:rPr>
        <w:t xml:space="preserve"> </w:t>
      </w:r>
      <w:r>
        <w:rPr>
          <w:w w:val="105"/>
        </w:rPr>
        <w:t>per- fectly to the users’ eyes and sits comfortable on their face, making it easy for them to</w:t>
      </w:r>
      <w:r>
        <w:rPr>
          <w:spacing w:val="-32"/>
          <w:w w:val="105"/>
        </w:rPr>
        <w:t xml:space="preserve"> </w:t>
      </w:r>
      <w:r>
        <w:rPr>
          <w:spacing w:val="-4"/>
          <w:w w:val="105"/>
        </w:rPr>
        <w:t xml:space="preserve">move </w:t>
      </w:r>
      <w:r>
        <w:rPr>
          <w:w w:val="105"/>
        </w:rPr>
        <w:t xml:space="preserve">around when wearing it. The second type is Virtual Retinal Device, which “...projects a modulated beam of light (from an electronic source) directly onto the retina of the </w:t>
      </w:r>
      <w:r>
        <w:rPr>
          <w:spacing w:val="-3"/>
          <w:w w:val="105"/>
        </w:rPr>
        <w:t xml:space="preserve">eye </w:t>
      </w:r>
      <w:r>
        <w:rPr>
          <w:w w:val="105"/>
        </w:rPr>
        <w:t xml:space="preserve">producing a rasterized image” [34]. The third device is Video See-Through HMD, the monitor-based Augmented </w:t>
      </w:r>
      <w:r>
        <w:rPr>
          <w:spacing w:val="-4"/>
          <w:w w:val="105"/>
        </w:rPr>
        <w:t xml:space="preserve">Reality,  </w:t>
      </w:r>
      <w:r>
        <w:rPr>
          <w:w w:val="105"/>
        </w:rPr>
        <w:t xml:space="preserve">which “...uses merged video streams but the display   is a more conventional desktop monitor or a handheld display” [34]. </w:t>
      </w:r>
      <w:r>
        <w:rPr>
          <w:spacing w:val="-3"/>
          <w:w w:val="105"/>
        </w:rPr>
        <w:t xml:space="preserve">Finally, </w:t>
      </w:r>
      <w:r>
        <w:rPr>
          <w:w w:val="105"/>
        </w:rPr>
        <w:t xml:space="preserve">projection </w:t>
      </w:r>
      <w:r>
        <w:rPr>
          <w:spacing w:val="-4"/>
          <w:w w:val="105"/>
        </w:rPr>
        <w:t xml:space="preserve">display, </w:t>
      </w:r>
      <w:r>
        <w:rPr>
          <w:w w:val="105"/>
        </w:rPr>
        <w:t>which projects on surfaces and is useful for multiple user interaction. One such example of projection-based AR is Tilt</w:t>
      </w:r>
      <w:r>
        <w:rPr>
          <w:spacing w:val="23"/>
          <w:w w:val="105"/>
        </w:rPr>
        <w:t xml:space="preserve"> </w:t>
      </w:r>
      <w:r>
        <w:rPr>
          <w:w w:val="105"/>
        </w:rPr>
        <w:t>Five.</w:t>
      </w:r>
    </w:p>
    <w:p w14:paraId="4381FB75" w14:textId="77777777" w:rsidR="00551168" w:rsidRDefault="00551168">
      <w:pPr>
        <w:pStyle w:val="BodyText"/>
        <w:spacing w:before="2"/>
        <w:rPr>
          <w:sz w:val="33"/>
        </w:rPr>
      </w:pPr>
    </w:p>
    <w:p w14:paraId="6C9896F6" w14:textId="77777777" w:rsidR="00551168" w:rsidRDefault="00647E4E">
      <w:pPr>
        <w:pStyle w:val="Heading2"/>
        <w:numPr>
          <w:ilvl w:val="1"/>
          <w:numId w:val="9"/>
        </w:numPr>
        <w:tabs>
          <w:tab w:val="left" w:pos="1065"/>
          <w:tab w:val="left" w:pos="1066"/>
        </w:tabs>
      </w:pPr>
      <w:bookmarkStart w:id="10" w:name="_TOC_250019"/>
      <w:r>
        <w:rPr>
          <w:w w:val="120"/>
        </w:rPr>
        <w:t>Mobile Augmented</w:t>
      </w:r>
      <w:r>
        <w:rPr>
          <w:spacing w:val="42"/>
          <w:w w:val="120"/>
        </w:rPr>
        <w:t xml:space="preserve"> </w:t>
      </w:r>
      <w:bookmarkEnd w:id="10"/>
      <w:r>
        <w:rPr>
          <w:w w:val="120"/>
        </w:rPr>
        <w:t>Reality</w:t>
      </w:r>
    </w:p>
    <w:p w14:paraId="34E444F1" w14:textId="77777777" w:rsidR="00551168" w:rsidRDefault="00647E4E">
      <w:pPr>
        <w:pStyle w:val="BodyText"/>
        <w:spacing w:before="228" w:line="312" w:lineRule="auto"/>
        <w:ind w:left="330" w:right="1526"/>
        <w:jc w:val="both"/>
      </w:pPr>
      <w:r>
        <w:rPr>
          <w:w w:val="105"/>
        </w:rPr>
        <w:t xml:space="preserve">Using Augmented Reality on mobile devices presents several challenges which are “re- lated to context-awareness, </w:t>
      </w:r>
      <w:r>
        <w:rPr>
          <w:spacing w:val="-3"/>
          <w:w w:val="105"/>
        </w:rPr>
        <w:t xml:space="preserve">usability, </w:t>
      </w:r>
      <w:r>
        <w:rPr>
          <w:w w:val="105"/>
        </w:rPr>
        <w:t xml:space="preserve">navigation, visualization and interaction design” [22]. Handheld devices are </w:t>
      </w:r>
      <w:r>
        <w:rPr>
          <w:spacing w:val="-3"/>
          <w:w w:val="105"/>
        </w:rPr>
        <w:t xml:space="preserve">nowadays </w:t>
      </w:r>
      <w:r>
        <w:rPr>
          <w:w w:val="105"/>
        </w:rPr>
        <w:t>equipped with powerful processors, cameras, and sensors.</w:t>
      </w:r>
    </w:p>
    <w:p w14:paraId="3435A8D8" w14:textId="77777777" w:rsidR="00551168" w:rsidRDefault="00551168">
      <w:pPr>
        <w:spacing w:line="312" w:lineRule="auto"/>
        <w:jc w:val="both"/>
        <w:sectPr w:rsidR="00551168">
          <w:pgSz w:w="12240" w:h="15840"/>
          <w:pgMar w:top="1500" w:right="0" w:bottom="1300" w:left="1200" w:header="0" w:footer="1110" w:gutter="0"/>
          <w:cols w:space="720"/>
        </w:sectPr>
      </w:pPr>
    </w:p>
    <w:p w14:paraId="099B3167" w14:textId="77777777" w:rsidR="00551168" w:rsidRDefault="00551168">
      <w:pPr>
        <w:pStyle w:val="BodyText"/>
        <w:spacing w:before="3"/>
        <w:rPr>
          <w:sz w:val="16"/>
        </w:rPr>
      </w:pPr>
    </w:p>
    <w:p w14:paraId="21C2E21C" w14:textId="77777777" w:rsidR="00551168" w:rsidRDefault="00647E4E">
      <w:pPr>
        <w:pStyle w:val="BodyText"/>
        <w:spacing w:before="56" w:line="312" w:lineRule="auto"/>
        <w:ind w:left="330" w:right="1525"/>
        <w:jc w:val="both"/>
      </w:pPr>
      <w:r>
        <w:rPr>
          <w:w w:val="105"/>
        </w:rPr>
        <w:t xml:space="preserve">Smartphones use a “camera on the opposite side of the display [which] encourages the   use of the ‘magic lens’ metaphor describing the fact that the users </w:t>
      </w:r>
      <w:r>
        <w:rPr>
          <w:spacing w:val="-4"/>
          <w:w w:val="105"/>
        </w:rPr>
        <w:t xml:space="preserve">have </w:t>
      </w:r>
      <w:r>
        <w:rPr>
          <w:w w:val="105"/>
        </w:rPr>
        <w:t>to point and look ‘through’</w:t>
      </w:r>
      <w:r>
        <w:rPr>
          <w:spacing w:val="-9"/>
          <w:w w:val="105"/>
        </w:rPr>
        <w:t xml:space="preserve"> </w:t>
      </w:r>
      <w:r>
        <w:rPr>
          <w:w w:val="105"/>
        </w:rPr>
        <w:t>the</w:t>
      </w:r>
      <w:r>
        <w:rPr>
          <w:spacing w:val="-8"/>
          <w:w w:val="105"/>
        </w:rPr>
        <w:t xml:space="preserve"> </w:t>
      </w:r>
      <w:r>
        <w:rPr>
          <w:w w:val="105"/>
        </w:rPr>
        <w:t>device</w:t>
      </w:r>
      <w:r>
        <w:rPr>
          <w:spacing w:val="-8"/>
          <w:w w:val="105"/>
        </w:rPr>
        <w:t xml:space="preserve"> </w:t>
      </w:r>
      <w:r>
        <w:rPr>
          <w:w w:val="105"/>
        </w:rPr>
        <w:t>to</w:t>
      </w:r>
      <w:r>
        <w:rPr>
          <w:spacing w:val="-8"/>
          <w:w w:val="105"/>
        </w:rPr>
        <w:t xml:space="preserve"> </w:t>
      </w:r>
      <w:r>
        <w:rPr>
          <w:w w:val="105"/>
        </w:rPr>
        <w:t>view</w:t>
      </w:r>
      <w:r>
        <w:rPr>
          <w:spacing w:val="-9"/>
          <w:w w:val="105"/>
        </w:rPr>
        <w:t xml:space="preserve"> </w:t>
      </w:r>
      <w:r>
        <w:rPr>
          <w:w w:val="105"/>
        </w:rPr>
        <w:t>the</w:t>
      </w:r>
      <w:r>
        <w:rPr>
          <w:spacing w:val="-8"/>
          <w:w w:val="105"/>
        </w:rPr>
        <w:t xml:space="preserve"> </w:t>
      </w:r>
      <w:r>
        <w:rPr>
          <w:w w:val="105"/>
        </w:rPr>
        <w:t>augmented</w:t>
      </w:r>
      <w:r>
        <w:rPr>
          <w:spacing w:val="-8"/>
          <w:w w:val="105"/>
        </w:rPr>
        <w:t xml:space="preserve"> </w:t>
      </w:r>
      <w:r>
        <w:rPr>
          <w:w w:val="105"/>
        </w:rPr>
        <w:t>representation</w:t>
      </w:r>
      <w:r>
        <w:rPr>
          <w:spacing w:val="-8"/>
          <w:w w:val="105"/>
        </w:rPr>
        <w:t xml:space="preserve"> </w:t>
      </w:r>
      <w:r>
        <w:rPr>
          <w:w w:val="105"/>
        </w:rPr>
        <w:t>of</w:t>
      </w:r>
      <w:r>
        <w:rPr>
          <w:spacing w:val="-9"/>
          <w:w w:val="105"/>
        </w:rPr>
        <w:t xml:space="preserve"> </w:t>
      </w:r>
      <w:r>
        <w:rPr>
          <w:w w:val="105"/>
        </w:rPr>
        <w:t>the</w:t>
      </w:r>
      <w:r>
        <w:rPr>
          <w:spacing w:val="-8"/>
          <w:w w:val="105"/>
        </w:rPr>
        <w:t xml:space="preserve"> </w:t>
      </w:r>
      <w:r>
        <w:rPr>
          <w:w w:val="105"/>
        </w:rPr>
        <w:t>real</w:t>
      </w:r>
      <w:r>
        <w:rPr>
          <w:spacing w:val="-8"/>
          <w:w w:val="105"/>
        </w:rPr>
        <w:t xml:space="preserve"> </w:t>
      </w:r>
      <w:r>
        <w:rPr>
          <w:w w:val="105"/>
        </w:rPr>
        <w:t>world”[22].</w:t>
      </w:r>
      <w:r>
        <w:rPr>
          <w:spacing w:val="25"/>
          <w:w w:val="105"/>
        </w:rPr>
        <w:t xml:space="preserve"> </w:t>
      </w:r>
      <w:r>
        <w:rPr>
          <w:w w:val="105"/>
        </w:rPr>
        <w:t xml:space="preserve">Although most cameras are equipped with high resolution, the screen and camera capture a limited range of field of view. Therefore, augmented information must clearly </w:t>
      </w:r>
      <w:r>
        <w:rPr>
          <w:spacing w:val="3"/>
          <w:w w:val="105"/>
        </w:rPr>
        <w:t xml:space="preserve">be </w:t>
      </w:r>
      <w:r>
        <w:rPr>
          <w:w w:val="105"/>
        </w:rPr>
        <w:t>placed on the smartphone</w:t>
      </w:r>
      <w:r>
        <w:rPr>
          <w:spacing w:val="10"/>
          <w:w w:val="105"/>
        </w:rPr>
        <w:t xml:space="preserve"> </w:t>
      </w:r>
      <w:r>
        <w:rPr>
          <w:w w:val="105"/>
        </w:rPr>
        <w:t>screen</w:t>
      </w:r>
      <w:r>
        <w:rPr>
          <w:spacing w:val="11"/>
          <w:w w:val="105"/>
        </w:rPr>
        <w:t xml:space="preserve"> </w:t>
      </w:r>
      <w:r>
        <w:rPr>
          <w:w w:val="105"/>
        </w:rPr>
        <w:t>and</w:t>
      </w:r>
      <w:r>
        <w:rPr>
          <w:spacing w:val="12"/>
          <w:w w:val="105"/>
        </w:rPr>
        <w:t xml:space="preserve"> </w:t>
      </w:r>
      <w:r>
        <w:rPr>
          <w:spacing w:val="-3"/>
          <w:w w:val="105"/>
        </w:rPr>
        <w:t>avoid</w:t>
      </w:r>
      <w:r>
        <w:rPr>
          <w:spacing w:val="11"/>
          <w:w w:val="105"/>
        </w:rPr>
        <w:t xml:space="preserve"> </w:t>
      </w:r>
      <w:r>
        <w:rPr>
          <w:w w:val="105"/>
        </w:rPr>
        <w:t>obstructing</w:t>
      </w:r>
      <w:r>
        <w:rPr>
          <w:spacing w:val="11"/>
          <w:w w:val="105"/>
        </w:rPr>
        <w:t xml:space="preserve"> </w:t>
      </w:r>
      <w:r>
        <w:rPr>
          <w:w w:val="105"/>
        </w:rPr>
        <w:t>the</w:t>
      </w:r>
      <w:r>
        <w:rPr>
          <w:spacing w:val="11"/>
          <w:w w:val="105"/>
        </w:rPr>
        <w:t xml:space="preserve"> </w:t>
      </w:r>
      <w:r>
        <w:rPr>
          <w:w w:val="105"/>
        </w:rPr>
        <w:t>user</w:t>
      </w:r>
      <w:r>
        <w:rPr>
          <w:spacing w:val="11"/>
          <w:w w:val="105"/>
        </w:rPr>
        <w:t xml:space="preserve"> </w:t>
      </w:r>
      <w:r>
        <w:rPr>
          <w:w w:val="105"/>
        </w:rPr>
        <w:t>from</w:t>
      </w:r>
      <w:r>
        <w:rPr>
          <w:spacing w:val="11"/>
          <w:w w:val="105"/>
        </w:rPr>
        <w:t xml:space="preserve"> </w:t>
      </w:r>
      <w:r>
        <w:rPr>
          <w:w w:val="105"/>
        </w:rPr>
        <w:t>important</w:t>
      </w:r>
      <w:r>
        <w:rPr>
          <w:spacing w:val="11"/>
          <w:w w:val="105"/>
        </w:rPr>
        <w:t xml:space="preserve"> </w:t>
      </w:r>
      <w:r>
        <w:rPr>
          <w:w w:val="105"/>
        </w:rPr>
        <w:t>views</w:t>
      </w:r>
      <w:r>
        <w:rPr>
          <w:spacing w:val="12"/>
          <w:w w:val="105"/>
        </w:rPr>
        <w:t xml:space="preserve"> </w:t>
      </w:r>
      <w:r>
        <w:rPr>
          <w:w w:val="105"/>
        </w:rPr>
        <w:t>of</w:t>
      </w:r>
      <w:r>
        <w:rPr>
          <w:spacing w:val="11"/>
          <w:w w:val="105"/>
        </w:rPr>
        <w:t xml:space="preserve"> </w:t>
      </w:r>
      <w:r>
        <w:rPr>
          <w:w w:val="105"/>
        </w:rPr>
        <w:t>the</w:t>
      </w:r>
      <w:r>
        <w:rPr>
          <w:spacing w:val="11"/>
          <w:w w:val="105"/>
        </w:rPr>
        <w:t xml:space="preserve"> </w:t>
      </w:r>
      <w:r>
        <w:rPr>
          <w:w w:val="105"/>
        </w:rPr>
        <w:t>real</w:t>
      </w:r>
      <w:r>
        <w:rPr>
          <w:spacing w:val="12"/>
          <w:w w:val="105"/>
        </w:rPr>
        <w:t xml:space="preserve"> </w:t>
      </w:r>
      <w:r>
        <w:rPr>
          <w:w w:val="105"/>
        </w:rPr>
        <w:t>world.</w:t>
      </w:r>
    </w:p>
    <w:p w14:paraId="4C690DA9" w14:textId="77777777" w:rsidR="00551168" w:rsidRDefault="00551168">
      <w:pPr>
        <w:pStyle w:val="BodyText"/>
        <w:rPr>
          <w:sz w:val="31"/>
        </w:rPr>
      </w:pPr>
    </w:p>
    <w:p w14:paraId="753DDCCA" w14:textId="77777777" w:rsidR="00551168" w:rsidRDefault="00647E4E">
      <w:pPr>
        <w:pStyle w:val="BodyText"/>
        <w:spacing w:line="312" w:lineRule="auto"/>
        <w:ind w:left="330" w:right="1528" w:firstLine="351"/>
        <w:jc w:val="both"/>
      </w:pPr>
      <w:r>
        <w:rPr>
          <w:w w:val="105"/>
        </w:rPr>
        <w:t>A mobile augmented reality framework is made up of three specific features [21]], namely, MAR Observer which obtains the target images or text from the augmented real- ity server, MAR Server which “serves as a bridge between the MAR customizer and MAR observer” [21], and MAR application customizer which defines interactions between the user and image targets. In this case, Vuforia serves as the MAR application customizer.</w:t>
      </w:r>
    </w:p>
    <w:p w14:paraId="614C2DC3" w14:textId="77777777" w:rsidR="00551168" w:rsidRDefault="00551168">
      <w:pPr>
        <w:pStyle w:val="BodyText"/>
        <w:spacing w:before="3"/>
        <w:rPr>
          <w:sz w:val="33"/>
        </w:rPr>
      </w:pPr>
    </w:p>
    <w:p w14:paraId="42847FC3" w14:textId="77777777" w:rsidR="00551168" w:rsidRDefault="00647E4E">
      <w:pPr>
        <w:pStyle w:val="Heading2"/>
        <w:numPr>
          <w:ilvl w:val="1"/>
          <w:numId w:val="9"/>
        </w:numPr>
        <w:tabs>
          <w:tab w:val="left" w:pos="1065"/>
          <w:tab w:val="left" w:pos="1066"/>
        </w:tabs>
        <w:spacing w:before="1"/>
      </w:pPr>
      <w:bookmarkStart w:id="11" w:name="_TOC_250018"/>
      <w:r>
        <w:rPr>
          <w:w w:val="120"/>
        </w:rPr>
        <w:t>Augmented Reality</w:t>
      </w:r>
      <w:r>
        <w:rPr>
          <w:spacing w:val="42"/>
          <w:w w:val="120"/>
        </w:rPr>
        <w:t xml:space="preserve"> </w:t>
      </w:r>
      <w:bookmarkEnd w:id="11"/>
      <w:r>
        <w:rPr>
          <w:w w:val="120"/>
        </w:rPr>
        <w:t>Navigation</w:t>
      </w:r>
    </w:p>
    <w:p w14:paraId="70262139" w14:textId="77777777" w:rsidR="00551168" w:rsidRDefault="00647E4E">
      <w:pPr>
        <w:pStyle w:val="BodyText"/>
        <w:spacing w:before="228" w:line="312" w:lineRule="auto"/>
        <w:ind w:left="330" w:right="1528"/>
        <w:jc w:val="both"/>
      </w:pPr>
      <w:r>
        <w:rPr>
          <w:w w:val="105"/>
        </w:rPr>
        <w:t xml:space="preserve">Outdoor navigation usually makes use of GPS localisation. </w:t>
      </w:r>
      <w:r>
        <w:rPr>
          <w:spacing w:val="-3"/>
          <w:w w:val="105"/>
        </w:rPr>
        <w:t xml:space="preserve">However, </w:t>
      </w:r>
      <w:r>
        <w:rPr>
          <w:w w:val="105"/>
        </w:rPr>
        <w:t xml:space="preserve">this can </w:t>
      </w:r>
      <w:r>
        <w:rPr>
          <w:spacing w:val="3"/>
          <w:w w:val="105"/>
        </w:rPr>
        <w:t xml:space="preserve">be </w:t>
      </w:r>
      <w:r>
        <w:rPr>
          <w:w w:val="105"/>
        </w:rPr>
        <w:t>a</w:t>
      </w:r>
      <w:r>
        <w:rPr>
          <w:spacing w:val="-43"/>
          <w:w w:val="105"/>
        </w:rPr>
        <w:t xml:space="preserve"> </w:t>
      </w:r>
      <w:r>
        <w:rPr>
          <w:w w:val="105"/>
        </w:rPr>
        <w:t xml:space="preserve">problem for indoor navigation. There are several </w:t>
      </w:r>
      <w:r>
        <w:rPr>
          <w:spacing w:val="-4"/>
          <w:w w:val="105"/>
        </w:rPr>
        <w:t xml:space="preserve">ways </w:t>
      </w:r>
      <w:r>
        <w:rPr>
          <w:w w:val="105"/>
        </w:rPr>
        <w:t xml:space="preserve">to provide indoor localisation. One can use beams either </w:t>
      </w:r>
      <w:r>
        <w:rPr>
          <w:spacing w:val="-4"/>
          <w:w w:val="105"/>
        </w:rPr>
        <w:t xml:space="preserve">by </w:t>
      </w:r>
      <w:r>
        <w:rPr>
          <w:w w:val="105"/>
        </w:rPr>
        <w:t xml:space="preserve">Bluetooth signals or WIFI signals thereby obtaining continuous mapping, albeit with rather irregular results at times. The alternative is to use offline waypoints, where the user simply scans a marker to get a location or augment pre-programmed in- formation within that location. </w:t>
      </w:r>
      <w:r>
        <w:rPr>
          <w:spacing w:val="-3"/>
          <w:w w:val="105"/>
        </w:rPr>
        <w:t xml:space="preserve">However, </w:t>
      </w:r>
      <w:r>
        <w:rPr>
          <w:w w:val="105"/>
        </w:rPr>
        <w:t xml:space="preserve">“...the user needs to update his/her location </w:t>
      </w:r>
      <w:r>
        <w:rPr>
          <w:spacing w:val="-4"/>
          <w:w w:val="105"/>
        </w:rPr>
        <w:t xml:space="preserve">by </w:t>
      </w:r>
      <w:r>
        <w:rPr>
          <w:w w:val="105"/>
        </w:rPr>
        <w:t xml:space="preserve">scanning another way-point on the </w:t>
      </w:r>
      <w:r>
        <w:rPr>
          <w:spacing w:val="-4"/>
          <w:w w:val="105"/>
        </w:rPr>
        <w:t>way”</w:t>
      </w:r>
      <w:r>
        <w:rPr>
          <w:spacing w:val="27"/>
          <w:w w:val="105"/>
        </w:rPr>
        <w:t xml:space="preserve"> </w:t>
      </w:r>
      <w:r>
        <w:rPr>
          <w:w w:val="105"/>
        </w:rPr>
        <w:t>[9].</w:t>
      </w:r>
    </w:p>
    <w:p w14:paraId="01D56931" w14:textId="77777777" w:rsidR="00551168" w:rsidRDefault="00551168">
      <w:pPr>
        <w:pStyle w:val="BodyText"/>
        <w:rPr>
          <w:sz w:val="31"/>
        </w:rPr>
      </w:pPr>
    </w:p>
    <w:p w14:paraId="73313C69" w14:textId="77777777" w:rsidR="00551168" w:rsidRDefault="00647E4E">
      <w:pPr>
        <w:pStyle w:val="BodyText"/>
        <w:spacing w:before="1" w:line="312" w:lineRule="auto"/>
        <w:ind w:left="330" w:right="1527" w:firstLine="351"/>
        <w:jc w:val="both"/>
      </w:pPr>
      <w:r>
        <w:rPr>
          <w:w w:val="105"/>
        </w:rPr>
        <w:t>One</w:t>
      </w:r>
      <w:r>
        <w:rPr>
          <w:spacing w:val="-11"/>
          <w:w w:val="105"/>
        </w:rPr>
        <w:t xml:space="preserve"> </w:t>
      </w:r>
      <w:r>
        <w:rPr>
          <w:w w:val="105"/>
        </w:rPr>
        <w:t>main</w:t>
      </w:r>
      <w:r>
        <w:rPr>
          <w:spacing w:val="-11"/>
          <w:w w:val="105"/>
        </w:rPr>
        <w:t xml:space="preserve"> </w:t>
      </w:r>
      <w:r>
        <w:rPr>
          <w:w w:val="105"/>
        </w:rPr>
        <w:t>challenge</w:t>
      </w:r>
      <w:r>
        <w:rPr>
          <w:spacing w:val="-11"/>
          <w:w w:val="105"/>
        </w:rPr>
        <w:t xml:space="preserve"> </w:t>
      </w:r>
      <w:r>
        <w:rPr>
          <w:w w:val="105"/>
        </w:rPr>
        <w:t>of</w:t>
      </w:r>
      <w:r>
        <w:rPr>
          <w:spacing w:val="-11"/>
          <w:w w:val="105"/>
        </w:rPr>
        <w:t xml:space="preserve"> </w:t>
      </w:r>
      <w:r>
        <w:rPr>
          <w:w w:val="105"/>
        </w:rPr>
        <w:t>augmented</w:t>
      </w:r>
      <w:r>
        <w:rPr>
          <w:spacing w:val="-11"/>
          <w:w w:val="105"/>
        </w:rPr>
        <w:t xml:space="preserve"> </w:t>
      </w:r>
      <w:r>
        <w:rPr>
          <w:w w:val="105"/>
        </w:rPr>
        <w:t>reality</w:t>
      </w:r>
      <w:r>
        <w:rPr>
          <w:spacing w:val="-11"/>
          <w:w w:val="105"/>
        </w:rPr>
        <w:t xml:space="preserve"> </w:t>
      </w:r>
      <w:r>
        <w:rPr>
          <w:w w:val="105"/>
        </w:rPr>
        <w:t>navigation</w:t>
      </w:r>
      <w:r>
        <w:rPr>
          <w:spacing w:val="-11"/>
          <w:w w:val="105"/>
        </w:rPr>
        <w:t xml:space="preserve"> </w:t>
      </w:r>
      <w:r>
        <w:rPr>
          <w:w w:val="105"/>
        </w:rPr>
        <w:t>is</w:t>
      </w:r>
      <w:r>
        <w:rPr>
          <w:spacing w:val="-11"/>
          <w:w w:val="105"/>
        </w:rPr>
        <w:t xml:space="preserve"> </w:t>
      </w:r>
      <w:r>
        <w:rPr>
          <w:w w:val="105"/>
        </w:rPr>
        <w:t>the</w:t>
      </w:r>
      <w:r>
        <w:rPr>
          <w:spacing w:val="-11"/>
          <w:w w:val="105"/>
        </w:rPr>
        <w:t xml:space="preserve"> </w:t>
      </w:r>
      <w:r>
        <w:rPr>
          <w:w w:val="105"/>
        </w:rPr>
        <w:t>process</w:t>
      </w:r>
      <w:r>
        <w:rPr>
          <w:spacing w:val="-11"/>
          <w:w w:val="105"/>
        </w:rPr>
        <w:t xml:space="preserve"> </w:t>
      </w:r>
      <w:r>
        <w:rPr>
          <w:w w:val="105"/>
        </w:rPr>
        <w:t>of</w:t>
      </w:r>
      <w:r>
        <w:rPr>
          <w:spacing w:val="-11"/>
          <w:w w:val="105"/>
        </w:rPr>
        <w:t xml:space="preserve"> </w:t>
      </w:r>
      <w:r>
        <w:rPr>
          <w:w w:val="105"/>
        </w:rPr>
        <w:t>registration,</w:t>
      </w:r>
      <w:r>
        <w:rPr>
          <w:spacing w:val="-7"/>
          <w:w w:val="105"/>
        </w:rPr>
        <w:t xml:space="preserve"> </w:t>
      </w:r>
      <w:r>
        <w:rPr>
          <w:w w:val="105"/>
        </w:rPr>
        <w:t xml:space="preserve">which “...is the process of correctly aligning the virtual information with the real world in order to preserve the illusion of coexistence” [9]. Although proper visual registrations must </w:t>
      </w:r>
      <w:r>
        <w:rPr>
          <w:spacing w:val="3"/>
          <w:w w:val="105"/>
        </w:rPr>
        <w:t xml:space="preserve">be </w:t>
      </w:r>
      <w:r>
        <w:rPr>
          <w:w w:val="105"/>
        </w:rPr>
        <w:t xml:space="preserve">met for the augmentation to </w:t>
      </w:r>
      <w:r>
        <w:rPr>
          <w:spacing w:val="3"/>
          <w:w w:val="105"/>
        </w:rPr>
        <w:t xml:space="preserve">be </w:t>
      </w:r>
      <w:r>
        <w:rPr>
          <w:w w:val="105"/>
        </w:rPr>
        <w:t>as realistic as possible, one must not forget that the user still</w:t>
      </w:r>
      <w:r>
        <w:rPr>
          <w:spacing w:val="15"/>
          <w:w w:val="105"/>
        </w:rPr>
        <w:t xml:space="preserve"> </w:t>
      </w:r>
      <w:r>
        <w:rPr>
          <w:w w:val="105"/>
        </w:rPr>
        <w:t>needs</w:t>
      </w:r>
      <w:r>
        <w:rPr>
          <w:spacing w:val="15"/>
          <w:w w:val="105"/>
        </w:rPr>
        <w:t xml:space="preserve"> </w:t>
      </w:r>
      <w:r>
        <w:rPr>
          <w:w w:val="105"/>
        </w:rPr>
        <w:t>to</w:t>
      </w:r>
      <w:r>
        <w:rPr>
          <w:spacing w:val="16"/>
          <w:w w:val="105"/>
        </w:rPr>
        <w:t xml:space="preserve"> </w:t>
      </w:r>
      <w:r>
        <w:rPr>
          <w:w w:val="105"/>
        </w:rPr>
        <w:t>focus</w:t>
      </w:r>
      <w:r>
        <w:rPr>
          <w:spacing w:val="15"/>
          <w:w w:val="105"/>
        </w:rPr>
        <w:t xml:space="preserve"> </w:t>
      </w:r>
      <w:r>
        <w:rPr>
          <w:w w:val="105"/>
        </w:rPr>
        <w:t>on</w:t>
      </w:r>
      <w:r>
        <w:rPr>
          <w:spacing w:val="15"/>
          <w:w w:val="105"/>
        </w:rPr>
        <w:t xml:space="preserve"> </w:t>
      </w:r>
      <w:r>
        <w:rPr>
          <w:w w:val="105"/>
        </w:rPr>
        <w:t>what</w:t>
      </w:r>
      <w:r>
        <w:rPr>
          <w:spacing w:val="16"/>
          <w:w w:val="105"/>
        </w:rPr>
        <w:t xml:space="preserve"> </w:t>
      </w:r>
      <w:r>
        <w:rPr>
          <w:w w:val="105"/>
        </w:rPr>
        <w:t>is</w:t>
      </w:r>
      <w:r>
        <w:rPr>
          <w:spacing w:val="15"/>
          <w:w w:val="105"/>
        </w:rPr>
        <w:t xml:space="preserve"> </w:t>
      </w:r>
      <w:r>
        <w:rPr>
          <w:w w:val="105"/>
        </w:rPr>
        <w:t>in</w:t>
      </w:r>
      <w:r>
        <w:rPr>
          <w:spacing w:val="15"/>
          <w:w w:val="105"/>
        </w:rPr>
        <w:t xml:space="preserve"> </w:t>
      </w:r>
      <w:r>
        <w:rPr>
          <w:w w:val="105"/>
        </w:rPr>
        <w:t>their</w:t>
      </w:r>
      <w:r>
        <w:rPr>
          <w:spacing w:val="16"/>
          <w:w w:val="105"/>
        </w:rPr>
        <w:t xml:space="preserve"> </w:t>
      </w:r>
      <w:r>
        <w:rPr>
          <w:w w:val="105"/>
        </w:rPr>
        <w:t>path.</w:t>
      </w:r>
    </w:p>
    <w:p w14:paraId="42E79084" w14:textId="77777777" w:rsidR="00551168" w:rsidRDefault="00551168">
      <w:pPr>
        <w:pStyle w:val="BodyText"/>
        <w:rPr>
          <w:sz w:val="31"/>
        </w:rPr>
      </w:pPr>
    </w:p>
    <w:p w14:paraId="489FF8FC" w14:textId="77777777" w:rsidR="00551168" w:rsidRDefault="00647E4E">
      <w:pPr>
        <w:pStyle w:val="BodyText"/>
        <w:spacing w:line="312" w:lineRule="auto"/>
        <w:ind w:left="330" w:right="1528" w:firstLine="351"/>
        <w:jc w:val="both"/>
      </w:pPr>
      <w:r>
        <w:rPr>
          <w:w w:val="105"/>
        </w:rPr>
        <w:t xml:space="preserve">Improvement of AR can help to provide navigational information without distracting the user to look </w:t>
      </w:r>
      <w:r>
        <w:rPr>
          <w:spacing w:val="-6"/>
          <w:w w:val="105"/>
        </w:rPr>
        <w:t xml:space="preserve">away </w:t>
      </w:r>
      <w:r>
        <w:rPr>
          <w:w w:val="105"/>
        </w:rPr>
        <w:t xml:space="preserve">to a secondary screen or view </w:t>
      </w:r>
      <w:r>
        <w:rPr>
          <w:spacing w:val="-9"/>
          <w:w w:val="105"/>
        </w:rPr>
        <w:t xml:space="preserve">by, </w:t>
      </w:r>
      <w:r>
        <w:rPr>
          <w:spacing w:val="2"/>
          <w:w w:val="105"/>
        </w:rPr>
        <w:t xml:space="preserve">“[f]or </w:t>
      </w:r>
      <w:r>
        <w:rPr>
          <w:w w:val="105"/>
        </w:rPr>
        <w:t>example, showing</w:t>
      </w:r>
      <w:r>
        <w:rPr>
          <w:spacing w:val="-30"/>
          <w:w w:val="105"/>
        </w:rPr>
        <w:t xml:space="preserve"> </w:t>
      </w:r>
      <w:r>
        <w:rPr>
          <w:w w:val="105"/>
        </w:rPr>
        <w:t xml:space="preserve">navigation markers on the windshield of the car or augmenting the video camera output of a smart- phone with the navigation path” [9]. </w:t>
      </w:r>
      <w:r>
        <w:rPr>
          <w:spacing w:val="-10"/>
          <w:w w:val="105"/>
        </w:rPr>
        <w:t xml:space="preserve">To </w:t>
      </w:r>
      <w:r>
        <w:rPr>
          <w:w w:val="105"/>
        </w:rPr>
        <w:t xml:space="preserve">provide an augmented reality navigation system there are several steps one needs to take, </w:t>
      </w:r>
      <w:r>
        <w:rPr>
          <w:spacing w:val="-3"/>
          <w:w w:val="105"/>
        </w:rPr>
        <w:t xml:space="preserve">namely, </w:t>
      </w:r>
      <w:r>
        <w:rPr>
          <w:w w:val="105"/>
        </w:rPr>
        <w:t>“1. Acquire the real-world view from the user’s perspective. 2. Acquire the location information for tracking the user. 3.</w:t>
      </w:r>
      <w:r>
        <w:rPr>
          <w:spacing w:val="22"/>
          <w:w w:val="105"/>
        </w:rPr>
        <w:t xml:space="preserve"> </w:t>
      </w:r>
      <w:r>
        <w:rPr>
          <w:w w:val="105"/>
        </w:rPr>
        <w:t>Generate</w:t>
      </w:r>
    </w:p>
    <w:p w14:paraId="3C1FBE01" w14:textId="77777777" w:rsidR="00551168" w:rsidRDefault="00551168">
      <w:pPr>
        <w:spacing w:line="312" w:lineRule="auto"/>
        <w:jc w:val="both"/>
        <w:sectPr w:rsidR="00551168">
          <w:pgSz w:w="12240" w:h="15840"/>
          <w:pgMar w:top="1500" w:right="0" w:bottom="1300" w:left="1200" w:header="0" w:footer="1110" w:gutter="0"/>
          <w:cols w:space="720"/>
        </w:sectPr>
      </w:pPr>
    </w:p>
    <w:p w14:paraId="28C8F9C4" w14:textId="77777777" w:rsidR="00551168" w:rsidRDefault="00551168">
      <w:pPr>
        <w:pStyle w:val="BodyText"/>
        <w:spacing w:before="3"/>
        <w:rPr>
          <w:sz w:val="16"/>
        </w:rPr>
      </w:pPr>
    </w:p>
    <w:p w14:paraId="4122A008" w14:textId="77777777" w:rsidR="00551168" w:rsidRDefault="00647E4E">
      <w:pPr>
        <w:pStyle w:val="BodyText"/>
        <w:spacing w:before="56"/>
        <w:ind w:left="330"/>
        <w:jc w:val="both"/>
      </w:pPr>
      <w:r>
        <w:rPr>
          <w:w w:val="105"/>
        </w:rPr>
        <w:t>the virtual world information based on the real-world view and the location information.</w:t>
      </w:r>
    </w:p>
    <w:p w14:paraId="686225DA" w14:textId="77777777" w:rsidR="00551168" w:rsidRDefault="00647E4E">
      <w:pPr>
        <w:pStyle w:val="BodyText"/>
        <w:spacing w:before="82"/>
        <w:ind w:left="330"/>
      </w:pPr>
      <w:r>
        <w:rPr>
          <w:w w:val="105"/>
        </w:rPr>
        <w:t>4. Register the virtual information generated with the real-world view” [9].</w:t>
      </w:r>
    </w:p>
    <w:p w14:paraId="1852F8F6" w14:textId="77777777" w:rsidR="00551168" w:rsidRDefault="00551168">
      <w:pPr>
        <w:pStyle w:val="BodyText"/>
      </w:pPr>
    </w:p>
    <w:p w14:paraId="4225A3E6" w14:textId="77777777" w:rsidR="00551168" w:rsidRDefault="00647E4E">
      <w:pPr>
        <w:pStyle w:val="Heading2"/>
        <w:numPr>
          <w:ilvl w:val="1"/>
          <w:numId w:val="9"/>
        </w:numPr>
        <w:tabs>
          <w:tab w:val="left" w:pos="1065"/>
          <w:tab w:val="left" w:pos="1066"/>
        </w:tabs>
        <w:spacing w:before="191"/>
      </w:pPr>
      <w:bookmarkStart w:id="12" w:name="_TOC_250017"/>
      <w:r>
        <w:rPr>
          <w:spacing w:val="-3"/>
          <w:w w:val="115"/>
        </w:rPr>
        <w:t xml:space="preserve">Traditional </w:t>
      </w:r>
      <w:r>
        <w:rPr>
          <w:w w:val="115"/>
        </w:rPr>
        <w:t xml:space="preserve">Computer Vision for </w:t>
      </w:r>
      <w:r>
        <w:rPr>
          <w:spacing w:val="3"/>
          <w:w w:val="115"/>
        </w:rPr>
        <w:t>Object</w:t>
      </w:r>
      <w:r>
        <w:rPr>
          <w:spacing w:val="71"/>
          <w:w w:val="115"/>
        </w:rPr>
        <w:t xml:space="preserve"> </w:t>
      </w:r>
      <w:bookmarkEnd w:id="12"/>
      <w:r>
        <w:rPr>
          <w:w w:val="115"/>
        </w:rPr>
        <w:t>Detection</w:t>
      </w:r>
    </w:p>
    <w:p w14:paraId="390D80AD" w14:textId="77777777" w:rsidR="00551168" w:rsidRDefault="00647E4E">
      <w:pPr>
        <w:pStyle w:val="BodyText"/>
        <w:spacing w:before="228" w:line="312" w:lineRule="auto"/>
        <w:ind w:left="330" w:right="1527"/>
        <w:jc w:val="both"/>
      </w:pPr>
      <w:r>
        <w:rPr>
          <w:w w:val="105"/>
        </w:rPr>
        <w:t>Traditional</w:t>
      </w:r>
      <w:r>
        <w:rPr>
          <w:spacing w:val="-3"/>
          <w:w w:val="105"/>
        </w:rPr>
        <w:t xml:space="preserve"> </w:t>
      </w:r>
      <w:r>
        <w:rPr>
          <w:w w:val="105"/>
        </w:rPr>
        <w:t>computer</w:t>
      </w:r>
      <w:r>
        <w:rPr>
          <w:spacing w:val="-5"/>
          <w:w w:val="105"/>
        </w:rPr>
        <w:t xml:space="preserve"> </w:t>
      </w:r>
      <w:r>
        <w:rPr>
          <w:w w:val="105"/>
        </w:rPr>
        <w:t>vision</w:t>
      </w:r>
      <w:r>
        <w:rPr>
          <w:spacing w:val="-4"/>
          <w:w w:val="105"/>
        </w:rPr>
        <w:t xml:space="preserve"> </w:t>
      </w:r>
      <w:r>
        <w:rPr>
          <w:w w:val="105"/>
        </w:rPr>
        <w:t>is</w:t>
      </w:r>
      <w:r>
        <w:rPr>
          <w:spacing w:val="-3"/>
          <w:w w:val="105"/>
        </w:rPr>
        <w:t xml:space="preserve"> </w:t>
      </w:r>
      <w:r>
        <w:rPr>
          <w:w w:val="105"/>
        </w:rPr>
        <w:t>the</w:t>
      </w:r>
      <w:r>
        <w:rPr>
          <w:spacing w:val="-3"/>
          <w:w w:val="105"/>
        </w:rPr>
        <w:t xml:space="preserve"> </w:t>
      </w:r>
      <w:r>
        <w:rPr>
          <w:w w:val="105"/>
        </w:rPr>
        <w:t>“traditional</w:t>
      </w:r>
      <w:r>
        <w:rPr>
          <w:spacing w:val="-4"/>
          <w:w w:val="105"/>
        </w:rPr>
        <w:t xml:space="preserve"> </w:t>
      </w:r>
      <w:r>
        <w:rPr>
          <w:w w:val="105"/>
        </w:rPr>
        <w:t>approach.</w:t>
      </w:r>
      <w:r>
        <w:rPr>
          <w:spacing w:val="-23"/>
          <w:w w:val="105"/>
        </w:rPr>
        <w:t xml:space="preserve"> </w:t>
      </w:r>
      <w:r>
        <w:rPr>
          <w:w w:val="105"/>
        </w:rPr>
        <w:t>.</w:t>
      </w:r>
      <w:r>
        <w:rPr>
          <w:spacing w:val="-23"/>
          <w:w w:val="105"/>
        </w:rPr>
        <w:t xml:space="preserve"> </w:t>
      </w:r>
      <w:r>
        <w:rPr>
          <w:w w:val="105"/>
        </w:rPr>
        <w:t>.</w:t>
      </w:r>
      <w:r>
        <w:rPr>
          <w:spacing w:val="-24"/>
          <w:w w:val="105"/>
        </w:rPr>
        <w:t xml:space="preserve"> </w:t>
      </w:r>
      <w:r>
        <w:rPr>
          <w:w w:val="105"/>
        </w:rPr>
        <w:t>to</w:t>
      </w:r>
      <w:r>
        <w:rPr>
          <w:spacing w:val="-3"/>
          <w:w w:val="105"/>
        </w:rPr>
        <w:t xml:space="preserve"> </w:t>
      </w:r>
      <w:r>
        <w:rPr>
          <w:w w:val="105"/>
        </w:rPr>
        <w:t>use</w:t>
      </w:r>
      <w:r>
        <w:rPr>
          <w:spacing w:val="-4"/>
          <w:w w:val="105"/>
        </w:rPr>
        <w:t xml:space="preserve"> </w:t>
      </w:r>
      <w:r>
        <w:rPr>
          <w:w w:val="105"/>
        </w:rPr>
        <w:t>well-established</w:t>
      </w:r>
      <w:r>
        <w:rPr>
          <w:spacing w:val="-4"/>
          <w:w w:val="105"/>
        </w:rPr>
        <w:t xml:space="preserve"> </w:t>
      </w:r>
      <w:r>
        <w:rPr>
          <w:w w:val="105"/>
        </w:rPr>
        <w:t>CV</w:t>
      </w:r>
      <w:r>
        <w:rPr>
          <w:spacing w:val="-4"/>
          <w:w w:val="105"/>
        </w:rPr>
        <w:t xml:space="preserve"> </w:t>
      </w:r>
      <w:r>
        <w:rPr>
          <w:w w:val="105"/>
        </w:rPr>
        <w:t xml:space="preserve">tech- niques such as feature descriptors (SIFT, SURF, BRIEF, etc.) for object detection” [3]. Images contain several features which can </w:t>
      </w:r>
      <w:r>
        <w:rPr>
          <w:spacing w:val="3"/>
          <w:w w:val="105"/>
        </w:rPr>
        <w:t xml:space="preserve">be </w:t>
      </w:r>
      <w:r>
        <w:rPr>
          <w:w w:val="105"/>
        </w:rPr>
        <w:t>extracted using CV algorithms, such as,</w:t>
      </w:r>
      <w:r>
        <w:rPr>
          <w:spacing w:val="-24"/>
          <w:w w:val="105"/>
        </w:rPr>
        <w:t xml:space="preserve"> </w:t>
      </w:r>
      <w:r>
        <w:rPr>
          <w:w w:val="105"/>
        </w:rPr>
        <w:t>edge detection, corner detection, and threshold segmentation for improved detection of such features.</w:t>
      </w:r>
    </w:p>
    <w:p w14:paraId="560E49AF" w14:textId="77777777" w:rsidR="00551168" w:rsidRDefault="00551168">
      <w:pPr>
        <w:pStyle w:val="BodyText"/>
        <w:spacing w:before="1"/>
        <w:rPr>
          <w:sz w:val="31"/>
        </w:rPr>
      </w:pPr>
    </w:p>
    <w:p w14:paraId="7D2D9A6F" w14:textId="77777777" w:rsidR="00551168" w:rsidRDefault="00647E4E">
      <w:pPr>
        <w:pStyle w:val="BodyText"/>
        <w:spacing w:line="312" w:lineRule="auto"/>
        <w:ind w:left="330" w:right="1528" w:firstLine="351"/>
        <w:jc w:val="both"/>
      </w:pPr>
      <w:r>
        <w:rPr>
          <w:w w:val="105"/>
        </w:rPr>
        <w:t xml:space="preserve">Image recognition works </w:t>
      </w:r>
      <w:r>
        <w:rPr>
          <w:spacing w:val="-4"/>
          <w:w w:val="105"/>
        </w:rPr>
        <w:t xml:space="preserve">by  </w:t>
      </w:r>
      <w:r>
        <w:rPr>
          <w:w w:val="105"/>
        </w:rPr>
        <w:t xml:space="preserve">detecting natural features such as edges and corners in   an image.   “[T]he feature tracking algorithm can determine what is a feature and map    the positions of these features in the image” [15]. By shifting the positions of the image, features like edges are intensified, with even more corners as their position changes after shifting. Therefore, </w:t>
      </w:r>
      <w:r>
        <w:rPr>
          <w:spacing w:val="-3"/>
          <w:w w:val="105"/>
        </w:rPr>
        <w:t xml:space="preserve">Vuforia </w:t>
      </w:r>
      <w:r>
        <w:rPr>
          <w:w w:val="105"/>
        </w:rPr>
        <w:t xml:space="preserve">makes use of pose feature detection techniques, where it takes into consideration the position and orientation of the natural features. It can make use of extended tracking, where the engine detects surrounding features as well. A proper image with high quality feature detection is an image that contains uniquely distinct features which are not repetitive. </w:t>
      </w:r>
      <w:r>
        <w:rPr>
          <w:spacing w:val="-7"/>
          <w:w w:val="105"/>
        </w:rPr>
        <w:t xml:space="preserve">For </w:t>
      </w:r>
      <w:r>
        <w:rPr>
          <w:w w:val="105"/>
        </w:rPr>
        <w:t>example, a dark circle is difficult to recognise and establish  as a unique</w:t>
      </w:r>
      <w:r>
        <w:rPr>
          <w:spacing w:val="45"/>
          <w:w w:val="105"/>
        </w:rPr>
        <w:t xml:space="preserve"> </w:t>
      </w:r>
      <w:r>
        <w:rPr>
          <w:w w:val="105"/>
        </w:rPr>
        <w:t>feature.</w:t>
      </w:r>
    </w:p>
    <w:p w14:paraId="598A88B0" w14:textId="77777777" w:rsidR="00551168" w:rsidRDefault="00551168">
      <w:pPr>
        <w:pStyle w:val="BodyText"/>
        <w:rPr>
          <w:sz w:val="31"/>
        </w:rPr>
      </w:pPr>
    </w:p>
    <w:p w14:paraId="32AAA539" w14:textId="77777777" w:rsidR="00551168" w:rsidRDefault="00647E4E">
      <w:pPr>
        <w:pStyle w:val="BodyText"/>
        <w:spacing w:line="312" w:lineRule="auto"/>
        <w:ind w:left="330" w:right="1527" w:firstLine="351"/>
        <w:jc w:val="both"/>
      </w:pPr>
      <w:r>
        <w:rPr>
          <w:w w:val="105"/>
        </w:rPr>
        <w:t xml:space="preserve">“The difficulty with this traditional approach is that it is necessary to choose which features are important in each given image. As the number of classes to classify increases, feature extraction becomes more and more cumbersome. It is up to the CV engineer’s judgment and a long trial and error process to decide which features best describe differ- </w:t>
      </w:r>
      <w:r>
        <w:rPr>
          <w:spacing w:val="-3"/>
          <w:w w:val="105"/>
        </w:rPr>
        <w:t xml:space="preserve">ent </w:t>
      </w:r>
      <w:r>
        <w:rPr>
          <w:w w:val="105"/>
        </w:rPr>
        <w:t xml:space="preserve">classes of objects” [3]. There are several advantages when using traditional computer vision techniques. SIFT and SURF algorithms are generally used for applications such as image stitching, where classes do not need to </w:t>
      </w:r>
      <w:r>
        <w:rPr>
          <w:spacing w:val="3"/>
          <w:w w:val="105"/>
        </w:rPr>
        <w:t xml:space="preserve">be </w:t>
      </w:r>
      <w:r>
        <w:rPr>
          <w:w w:val="105"/>
        </w:rPr>
        <w:t>identified within the image. Traditional techniques</w:t>
      </w:r>
      <w:r>
        <w:rPr>
          <w:spacing w:val="-5"/>
          <w:w w:val="105"/>
        </w:rPr>
        <w:t xml:space="preserve"> </w:t>
      </w:r>
      <w:r>
        <w:rPr>
          <w:w w:val="105"/>
        </w:rPr>
        <w:t>make</w:t>
      </w:r>
      <w:r>
        <w:rPr>
          <w:spacing w:val="-4"/>
          <w:w w:val="105"/>
        </w:rPr>
        <w:t xml:space="preserve"> </w:t>
      </w:r>
      <w:r>
        <w:rPr>
          <w:w w:val="105"/>
        </w:rPr>
        <w:t>use</w:t>
      </w:r>
      <w:r>
        <w:rPr>
          <w:spacing w:val="-4"/>
          <w:w w:val="105"/>
        </w:rPr>
        <w:t xml:space="preserve"> </w:t>
      </w:r>
      <w:r>
        <w:rPr>
          <w:w w:val="105"/>
        </w:rPr>
        <w:t>of</w:t>
      </w:r>
      <w:r>
        <w:rPr>
          <w:spacing w:val="-4"/>
          <w:w w:val="105"/>
        </w:rPr>
        <w:t xml:space="preserve"> </w:t>
      </w:r>
      <w:r>
        <w:rPr>
          <w:w w:val="105"/>
        </w:rPr>
        <w:t>less</w:t>
      </w:r>
      <w:r>
        <w:rPr>
          <w:spacing w:val="-4"/>
          <w:w w:val="105"/>
        </w:rPr>
        <w:t xml:space="preserve"> </w:t>
      </w:r>
      <w:r>
        <w:rPr>
          <w:w w:val="105"/>
        </w:rPr>
        <w:t>processing</w:t>
      </w:r>
      <w:r>
        <w:rPr>
          <w:spacing w:val="-4"/>
          <w:w w:val="105"/>
        </w:rPr>
        <w:t xml:space="preserve"> </w:t>
      </w:r>
      <w:r>
        <w:rPr>
          <w:w w:val="105"/>
        </w:rPr>
        <w:t>power,</w:t>
      </w:r>
      <w:r>
        <w:rPr>
          <w:spacing w:val="-2"/>
          <w:w w:val="105"/>
        </w:rPr>
        <w:t xml:space="preserve"> </w:t>
      </w:r>
      <w:r>
        <w:rPr>
          <w:w w:val="105"/>
        </w:rPr>
        <w:t>and</w:t>
      </w:r>
      <w:r>
        <w:rPr>
          <w:spacing w:val="-4"/>
          <w:w w:val="105"/>
        </w:rPr>
        <w:t xml:space="preserve"> </w:t>
      </w:r>
      <w:r>
        <w:rPr>
          <w:w w:val="105"/>
        </w:rPr>
        <w:t>the</w:t>
      </w:r>
      <w:r>
        <w:rPr>
          <w:spacing w:val="-4"/>
          <w:w w:val="105"/>
        </w:rPr>
        <w:t xml:space="preserve"> </w:t>
      </w:r>
      <w:r>
        <w:rPr>
          <w:w w:val="105"/>
        </w:rPr>
        <w:t>problem</w:t>
      </w:r>
      <w:r>
        <w:rPr>
          <w:spacing w:val="-4"/>
          <w:w w:val="105"/>
        </w:rPr>
        <w:t xml:space="preserve"> </w:t>
      </w:r>
      <w:r>
        <w:rPr>
          <w:w w:val="105"/>
        </w:rPr>
        <w:t>at</w:t>
      </w:r>
      <w:r>
        <w:rPr>
          <w:spacing w:val="-4"/>
          <w:w w:val="105"/>
        </w:rPr>
        <w:t xml:space="preserve"> </w:t>
      </w:r>
      <w:r>
        <w:rPr>
          <w:w w:val="105"/>
        </w:rPr>
        <w:t>hand</w:t>
      </w:r>
      <w:r>
        <w:rPr>
          <w:spacing w:val="-4"/>
          <w:w w:val="105"/>
        </w:rPr>
        <w:t xml:space="preserve"> </w:t>
      </w:r>
      <w:r>
        <w:rPr>
          <w:w w:val="105"/>
        </w:rPr>
        <w:t>is</w:t>
      </w:r>
      <w:r>
        <w:rPr>
          <w:spacing w:val="-4"/>
          <w:w w:val="105"/>
        </w:rPr>
        <w:t xml:space="preserve"> </w:t>
      </w:r>
      <w:r>
        <w:rPr>
          <w:w w:val="105"/>
        </w:rPr>
        <w:t>simple</w:t>
      </w:r>
      <w:r>
        <w:rPr>
          <w:spacing w:val="-4"/>
          <w:w w:val="105"/>
        </w:rPr>
        <w:t xml:space="preserve"> </w:t>
      </w:r>
      <w:r>
        <w:rPr>
          <w:w w:val="105"/>
        </w:rPr>
        <w:t>enough</w:t>
      </w:r>
      <w:r>
        <w:rPr>
          <w:spacing w:val="-4"/>
          <w:w w:val="105"/>
        </w:rPr>
        <w:t xml:space="preserve"> </w:t>
      </w:r>
      <w:r>
        <w:rPr>
          <w:w w:val="105"/>
        </w:rPr>
        <w:t>to use such traditional computer vision techniques with little amount of data needed,  unlike  a deep learning</w:t>
      </w:r>
      <w:r>
        <w:rPr>
          <w:spacing w:val="44"/>
          <w:w w:val="105"/>
        </w:rPr>
        <w:t xml:space="preserve"> </w:t>
      </w:r>
      <w:r>
        <w:rPr>
          <w:w w:val="105"/>
        </w:rPr>
        <w:t>model.</w:t>
      </w:r>
    </w:p>
    <w:p w14:paraId="57915B04" w14:textId="77777777" w:rsidR="00551168" w:rsidRDefault="00551168">
      <w:pPr>
        <w:spacing w:line="312" w:lineRule="auto"/>
        <w:jc w:val="both"/>
        <w:sectPr w:rsidR="00551168">
          <w:pgSz w:w="12240" w:h="15840"/>
          <w:pgMar w:top="1500" w:right="0" w:bottom="1300" w:left="1200" w:header="0" w:footer="1110" w:gutter="0"/>
          <w:cols w:space="720"/>
        </w:sectPr>
      </w:pPr>
    </w:p>
    <w:p w14:paraId="7E5D8416" w14:textId="77777777" w:rsidR="00551168" w:rsidRDefault="00551168">
      <w:pPr>
        <w:pStyle w:val="BodyText"/>
        <w:spacing w:before="2"/>
        <w:rPr>
          <w:sz w:val="13"/>
        </w:rPr>
      </w:pPr>
    </w:p>
    <w:p w14:paraId="64A145D0" w14:textId="77777777" w:rsidR="00551168" w:rsidRDefault="00647E4E">
      <w:pPr>
        <w:pStyle w:val="Heading2"/>
        <w:numPr>
          <w:ilvl w:val="1"/>
          <w:numId w:val="9"/>
        </w:numPr>
        <w:tabs>
          <w:tab w:val="left" w:pos="1065"/>
          <w:tab w:val="left" w:pos="1066"/>
        </w:tabs>
        <w:spacing w:before="54"/>
      </w:pPr>
      <w:bookmarkStart w:id="13" w:name="_TOC_250016"/>
      <w:r>
        <w:rPr>
          <w:w w:val="115"/>
        </w:rPr>
        <w:t>Deep Learning in Augmented</w:t>
      </w:r>
      <w:r>
        <w:rPr>
          <w:spacing w:val="29"/>
          <w:w w:val="115"/>
        </w:rPr>
        <w:t xml:space="preserve"> </w:t>
      </w:r>
      <w:bookmarkEnd w:id="13"/>
      <w:r>
        <w:rPr>
          <w:w w:val="115"/>
        </w:rPr>
        <w:t>Reality</w:t>
      </w:r>
    </w:p>
    <w:p w14:paraId="1A00264A" w14:textId="77777777" w:rsidR="00551168" w:rsidRDefault="00647E4E">
      <w:pPr>
        <w:pStyle w:val="BodyText"/>
        <w:spacing w:before="228" w:line="312" w:lineRule="auto"/>
        <w:ind w:left="330" w:right="1528"/>
        <w:jc w:val="both"/>
      </w:pPr>
      <w:r>
        <w:rPr>
          <w:w w:val="105"/>
        </w:rPr>
        <w:t>The detection problem has been solved using camera-based tracking systems to apply</w:t>
      </w:r>
      <w:r>
        <w:rPr>
          <w:spacing w:val="-36"/>
          <w:w w:val="105"/>
        </w:rPr>
        <w:t xml:space="preserve"> </w:t>
      </w:r>
      <w:r>
        <w:rPr>
          <w:w w:val="105"/>
        </w:rPr>
        <w:t xml:space="preserve">them to Augmented Reality using deep learning techniques. The </w:t>
      </w:r>
      <w:r>
        <w:rPr>
          <w:spacing w:val="-3"/>
          <w:w w:val="105"/>
        </w:rPr>
        <w:t xml:space="preserve">Vuforia </w:t>
      </w:r>
      <w:r>
        <w:rPr>
          <w:w w:val="105"/>
        </w:rPr>
        <w:t xml:space="preserve">Library has applied such techniques to scan 3D objects and create model targets for them in order to </w:t>
      </w:r>
      <w:r>
        <w:rPr>
          <w:spacing w:val="3"/>
          <w:w w:val="105"/>
        </w:rPr>
        <w:t xml:space="preserve">be </w:t>
      </w:r>
      <w:r>
        <w:rPr>
          <w:w w:val="105"/>
        </w:rPr>
        <w:t xml:space="preserve">eas-  ily recognisable within </w:t>
      </w:r>
      <w:r>
        <w:rPr>
          <w:spacing w:val="-3"/>
          <w:w w:val="105"/>
        </w:rPr>
        <w:t xml:space="preserve">any </w:t>
      </w:r>
      <w:r>
        <w:rPr>
          <w:w w:val="105"/>
        </w:rPr>
        <w:t xml:space="preserve">developed AR app. This provides new advantages, such as, detectability from </w:t>
      </w:r>
      <w:r>
        <w:rPr>
          <w:spacing w:val="-3"/>
          <w:w w:val="105"/>
        </w:rPr>
        <w:t xml:space="preserve">any </w:t>
      </w:r>
      <w:r>
        <w:rPr>
          <w:w w:val="105"/>
        </w:rPr>
        <w:t xml:space="preserve">angle of the recognisable real-world object. “Known model of the </w:t>
      </w:r>
      <w:r>
        <w:rPr>
          <w:spacing w:val="2"/>
          <w:w w:val="105"/>
        </w:rPr>
        <w:t xml:space="preserve">object </w:t>
      </w:r>
      <w:r>
        <w:rPr>
          <w:w w:val="105"/>
        </w:rPr>
        <w:t xml:space="preserve">can </w:t>
      </w:r>
      <w:r>
        <w:rPr>
          <w:spacing w:val="3"/>
          <w:w w:val="105"/>
        </w:rPr>
        <w:t xml:space="preserve">be </w:t>
      </w:r>
      <w:r>
        <w:rPr>
          <w:w w:val="105"/>
        </w:rPr>
        <w:t xml:space="preserve">used to determine the position and orientation of the object. Rendering of  the virtual </w:t>
      </w:r>
      <w:r>
        <w:rPr>
          <w:spacing w:val="2"/>
          <w:w w:val="105"/>
        </w:rPr>
        <w:t xml:space="preserve">object </w:t>
      </w:r>
      <w:r>
        <w:rPr>
          <w:w w:val="105"/>
        </w:rPr>
        <w:t xml:space="preserve">follows easily” [5]. There are </w:t>
      </w:r>
      <w:r>
        <w:rPr>
          <w:spacing w:val="-5"/>
          <w:w w:val="105"/>
        </w:rPr>
        <w:t xml:space="preserve">two </w:t>
      </w:r>
      <w:r>
        <w:rPr>
          <w:spacing w:val="-4"/>
          <w:w w:val="105"/>
        </w:rPr>
        <w:t xml:space="preserve">ways </w:t>
      </w:r>
      <w:r>
        <w:rPr>
          <w:spacing w:val="-3"/>
          <w:w w:val="105"/>
        </w:rPr>
        <w:t xml:space="preserve">how </w:t>
      </w:r>
      <w:r>
        <w:rPr>
          <w:w w:val="105"/>
        </w:rPr>
        <w:t xml:space="preserve">the object can </w:t>
      </w:r>
      <w:r>
        <w:rPr>
          <w:spacing w:val="3"/>
          <w:w w:val="105"/>
        </w:rPr>
        <w:t>be</w:t>
      </w:r>
      <w:r>
        <w:rPr>
          <w:spacing w:val="-36"/>
          <w:w w:val="105"/>
        </w:rPr>
        <w:t xml:space="preserve"> </w:t>
      </w:r>
      <w:r>
        <w:rPr>
          <w:w w:val="105"/>
        </w:rPr>
        <w:t>recognised. One can use traditional artificial vision techniques, or Convolutional Neural Networks for improved</w:t>
      </w:r>
      <w:r>
        <w:rPr>
          <w:spacing w:val="14"/>
          <w:w w:val="105"/>
        </w:rPr>
        <w:t xml:space="preserve"> </w:t>
      </w:r>
      <w:r>
        <w:rPr>
          <w:w w:val="105"/>
        </w:rPr>
        <w:t>detection.</w:t>
      </w:r>
    </w:p>
    <w:p w14:paraId="12C9A3AD" w14:textId="77777777" w:rsidR="00551168" w:rsidRDefault="00551168">
      <w:pPr>
        <w:pStyle w:val="BodyText"/>
        <w:rPr>
          <w:sz w:val="31"/>
        </w:rPr>
      </w:pPr>
    </w:p>
    <w:p w14:paraId="5C98DF90" w14:textId="77777777" w:rsidR="00551168" w:rsidRDefault="00647E4E">
      <w:pPr>
        <w:pStyle w:val="BodyText"/>
        <w:spacing w:line="312" w:lineRule="auto"/>
        <w:ind w:left="330" w:right="1526" w:firstLine="351"/>
        <w:jc w:val="both"/>
      </w:pPr>
      <w:r>
        <w:rPr>
          <w:w w:val="105"/>
        </w:rPr>
        <w:t xml:space="preserve">Model-based AR tracking is achievable in </w:t>
      </w:r>
      <w:r>
        <w:rPr>
          <w:spacing w:val="-5"/>
          <w:w w:val="105"/>
        </w:rPr>
        <w:t xml:space="preserve">two  </w:t>
      </w:r>
      <w:r>
        <w:rPr>
          <w:w w:val="105"/>
        </w:rPr>
        <w:t xml:space="preserve">steps.  </w:t>
      </w:r>
      <w:r>
        <w:rPr>
          <w:spacing w:val="-3"/>
          <w:w w:val="105"/>
        </w:rPr>
        <w:t xml:space="preserve">Firstly,  </w:t>
      </w:r>
      <w:r>
        <w:rPr>
          <w:w w:val="105"/>
        </w:rPr>
        <w:t xml:space="preserve">one uses video track-  ing which “yields the pose of the camera with respect to the known target” [5]. </w:t>
      </w:r>
      <w:r>
        <w:rPr>
          <w:spacing w:val="-3"/>
          <w:w w:val="105"/>
        </w:rPr>
        <w:t xml:space="preserve">Secondly, </w:t>
      </w:r>
      <w:r>
        <w:rPr>
          <w:w w:val="105"/>
        </w:rPr>
        <w:t xml:space="preserve">the pose is sent to an algorithm for tracking. Such algorithms as SIFT [25] and SURF [8] are commonly used for detection. The algorithm extracts a number of </w:t>
      </w:r>
      <w:r>
        <w:rPr>
          <w:spacing w:val="-3"/>
          <w:w w:val="105"/>
        </w:rPr>
        <w:t xml:space="preserve">key </w:t>
      </w:r>
      <w:r>
        <w:rPr>
          <w:w w:val="105"/>
        </w:rPr>
        <w:t xml:space="preserve">points using a corner detection algorithm such as </w:t>
      </w:r>
      <w:r>
        <w:rPr>
          <w:spacing w:val="-7"/>
          <w:w w:val="105"/>
        </w:rPr>
        <w:t xml:space="preserve">FAST </w:t>
      </w:r>
      <w:r>
        <w:rPr>
          <w:w w:val="105"/>
        </w:rPr>
        <w:t xml:space="preserve">[32]. In [5], a CNN implementation </w:t>
      </w:r>
      <w:r>
        <w:rPr>
          <w:spacing w:val="-3"/>
          <w:w w:val="105"/>
        </w:rPr>
        <w:t xml:space="preserve">was </w:t>
      </w:r>
      <w:r>
        <w:rPr>
          <w:w w:val="105"/>
        </w:rPr>
        <w:t xml:space="preserve">trained using AlexNet to detect patches. </w:t>
      </w:r>
      <w:r>
        <w:rPr>
          <w:spacing w:val="-7"/>
          <w:w w:val="105"/>
        </w:rPr>
        <w:t xml:space="preserve">FAST </w:t>
      </w:r>
      <w:r>
        <w:rPr>
          <w:spacing w:val="-3"/>
          <w:w w:val="105"/>
        </w:rPr>
        <w:t xml:space="preserve">was </w:t>
      </w:r>
      <w:r>
        <w:rPr>
          <w:w w:val="105"/>
        </w:rPr>
        <w:t xml:space="preserve">used to detect features on a reference image, extracting 15 </w:t>
      </w:r>
      <w:r>
        <w:rPr>
          <w:spacing w:val="-4"/>
          <w:w w:val="105"/>
        </w:rPr>
        <w:t xml:space="preserve">by </w:t>
      </w:r>
      <w:r>
        <w:rPr>
          <w:w w:val="105"/>
        </w:rPr>
        <w:t xml:space="preserve">15 patches across each feature. HIPS [35] </w:t>
      </w:r>
      <w:r>
        <w:rPr>
          <w:spacing w:val="-3"/>
          <w:w w:val="105"/>
        </w:rPr>
        <w:t xml:space="preserve">was </w:t>
      </w:r>
      <w:r>
        <w:rPr>
          <w:w w:val="105"/>
        </w:rPr>
        <w:t xml:space="preserve">used for 8 </w:t>
      </w:r>
      <w:r>
        <w:rPr>
          <w:spacing w:val="-4"/>
          <w:w w:val="105"/>
        </w:rPr>
        <w:t xml:space="preserve">by </w:t>
      </w:r>
      <w:r>
        <w:rPr>
          <w:w w:val="105"/>
        </w:rPr>
        <w:t xml:space="preserve">8 sparse sam- pled patches from the original set of patches. When comparing the overall performance of the CNN used in [5] with an algorithm such as ORB, the re-projection error shows that it </w:t>
      </w:r>
      <w:r>
        <w:rPr>
          <w:spacing w:val="-3"/>
          <w:w w:val="105"/>
        </w:rPr>
        <w:t xml:space="preserve">was </w:t>
      </w:r>
      <w:r>
        <w:rPr>
          <w:w w:val="105"/>
        </w:rPr>
        <w:t xml:space="preserve">far improved in DeepAR. “DeepAR method produces consistently more inliers than HIPS. </w:t>
      </w:r>
      <w:r>
        <w:rPr>
          <w:spacing w:val="-3"/>
          <w:w w:val="105"/>
        </w:rPr>
        <w:t xml:space="preserve">However, </w:t>
      </w:r>
      <w:r>
        <w:rPr>
          <w:w w:val="105"/>
        </w:rPr>
        <w:t xml:space="preserve">as can </w:t>
      </w:r>
      <w:r>
        <w:rPr>
          <w:spacing w:val="3"/>
          <w:w w:val="105"/>
        </w:rPr>
        <w:t xml:space="preserve">be </w:t>
      </w:r>
      <w:r>
        <w:rPr>
          <w:w w:val="105"/>
        </w:rPr>
        <w:t>seen in Figure 12 the percentage of inliers vs outliers are less  for DeepAR”</w:t>
      </w:r>
      <w:r>
        <w:rPr>
          <w:spacing w:val="28"/>
          <w:w w:val="105"/>
        </w:rPr>
        <w:t xml:space="preserve"> </w:t>
      </w:r>
      <w:r>
        <w:rPr>
          <w:w w:val="105"/>
        </w:rPr>
        <w:t>[5].</w:t>
      </w:r>
    </w:p>
    <w:p w14:paraId="6FC58E99" w14:textId="77777777" w:rsidR="00551168" w:rsidRDefault="00551168">
      <w:pPr>
        <w:pStyle w:val="BodyText"/>
        <w:spacing w:before="11"/>
        <w:rPr>
          <w:sz w:val="30"/>
        </w:rPr>
      </w:pPr>
    </w:p>
    <w:p w14:paraId="08FC6405" w14:textId="77777777" w:rsidR="00551168" w:rsidRDefault="00647E4E">
      <w:pPr>
        <w:pStyle w:val="BodyText"/>
        <w:spacing w:line="312" w:lineRule="auto"/>
        <w:ind w:left="330" w:right="1530" w:firstLine="351"/>
        <w:jc w:val="both"/>
      </w:pPr>
      <w:r>
        <w:rPr>
          <w:w w:val="105"/>
        </w:rPr>
        <w:t>In their study, [5] concluded that “[t]he detector performance is very strong especially in the presence of error in feature localization” [5]. It is indeed comparable to one of the best feature detection algorithms to date.</w:t>
      </w:r>
    </w:p>
    <w:p w14:paraId="5595BE99" w14:textId="77777777" w:rsidR="00551168" w:rsidRDefault="00551168">
      <w:pPr>
        <w:pStyle w:val="BodyText"/>
        <w:spacing w:before="4"/>
        <w:rPr>
          <w:sz w:val="33"/>
        </w:rPr>
      </w:pPr>
    </w:p>
    <w:p w14:paraId="6CBDE8EB" w14:textId="77777777" w:rsidR="00551168" w:rsidRDefault="00647E4E">
      <w:pPr>
        <w:pStyle w:val="Heading2"/>
        <w:numPr>
          <w:ilvl w:val="1"/>
          <w:numId w:val="9"/>
        </w:numPr>
        <w:tabs>
          <w:tab w:val="left" w:pos="1065"/>
          <w:tab w:val="left" w:pos="1066"/>
        </w:tabs>
      </w:pPr>
      <w:bookmarkStart w:id="14" w:name="_TOC_250015"/>
      <w:bookmarkEnd w:id="14"/>
      <w:r>
        <w:rPr>
          <w:w w:val="115"/>
        </w:rPr>
        <w:t>Conclusion</w:t>
      </w:r>
    </w:p>
    <w:p w14:paraId="4C9D6A71" w14:textId="77777777" w:rsidR="00551168" w:rsidRDefault="00647E4E">
      <w:pPr>
        <w:pStyle w:val="BodyText"/>
        <w:spacing w:before="228" w:line="312" w:lineRule="auto"/>
        <w:ind w:left="330" w:right="1528"/>
        <w:jc w:val="both"/>
      </w:pPr>
      <w:r>
        <w:rPr>
          <w:w w:val="105"/>
        </w:rPr>
        <w:t>This chapter provided and discussed background research and information on existing technologies and techniques which will be applied in FYP. The following chapter will present a literature review of the research published in the field of Augmented Reality.</w:t>
      </w:r>
    </w:p>
    <w:p w14:paraId="4E09609E" w14:textId="77777777" w:rsidR="00551168" w:rsidRDefault="00551168">
      <w:pPr>
        <w:spacing w:line="312" w:lineRule="auto"/>
        <w:jc w:val="both"/>
        <w:sectPr w:rsidR="00551168">
          <w:pgSz w:w="12240" w:h="15840"/>
          <w:pgMar w:top="1500" w:right="0" w:bottom="1300" w:left="1200" w:header="0" w:footer="1110" w:gutter="0"/>
          <w:cols w:space="720"/>
        </w:sectPr>
      </w:pPr>
    </w:p>
    <w:p w14:paraId="58CC78FF" w14:textId="77777777" w:rsidR="00551168" w:rsidRDefault="00551168">
      <w:pPr>
        <w:pStyle w:val="BodyText"/>
        <w:spacing w:before="5"/>
        <w:rPr>
          <w:sz w:val="9"/>
        </w:rPr>
      </w:pPr>
    </w:p>
    <w:p w14:paraId="374AA22F" w14:textId="77777777" w:rsidR="00551168" w:rsidRDefault="00647E4E">
      <w:pPr>
        <w:pStyle w:val="Heading1"/>
        <w:numPr>
          <w:ilvl w:val="0"/>
          <w:numId w:val="9"/>
        </w:numPr>
        <w:tabs>
          <w:tab w:val="left" w:pos="911"/>
          <w:tab w:val="left" w:pos="912"/>
        </w:tabs>
      </w:pPr>
      <w:bookmarkStart w:id="15" w:name="_TOC_250014"/>
      <w:r>
        <w:rPr>
          <w:w w:val="115"/>
        </w:rPr>
        <w:t>Literature</w:t>
      </w:r>
      <w:r>
        <w:rPr>
          <w:spacing w:val="31"/>
          <w:w w:val="115"/>
        </w:rPr>
        <w:t xml:space="preserve"> </w:t>
      </w:r>
      <w:bookmarkEnd w:id="15"/>
      <w:r>
        <w:rPr>
          <w:w w:val="115"/>
        </w:rPr>
        <w:t>Review</w:t>
      </w:r>
    </w:p>
    <w:p w14:paraId="453CACDB" w14:textId="77777777" w:rsidR="00551168" w:rsidRDefault="00647E4E">
      <w:pPr>
        <w:pStyle w:val="BodyText"/>
        <w:spacing w:before="298" w:line="312" w:lineRule="auto"/>
        <w:ind w:left="330" w:right="1527"/>
        <w:jc w:val="both"/>
      </w:pPr>
      <w:r>
        <w:rPr>
          <w:w w:val="105"/>
        </w:rPr>
        <w:t xml:space="preserve">This chapter reviews the </w:t>
      </w:r>
      <w:r>
        <w:rPr>
          <w:spacing w:val="-3"/>
          <w:w w:val="105"/>
        </w:rPr>
        <w:t xml:space="preserve">available </w:t>
      </w:r>
      <w:r>
        <w:rPr>
          <w:w w:val="105"/>
        </w:rPr>
        <w:t xml:space="preserve">literature on </w:t>
      </w:r>
      <w:r>
        <w:rPr>
          <w:spacing w:val="-3"/>
          <w:w w:val="105"/>
        </w:rPr>
        <w:t xml:space="preserve">Workplace </w:t>
      </w:r>
      <w:r>
        <w:rPr>
          <w:w w:val="105"/>
        </w:rPr>
        <w:t xml:space="preserve">Assistant Augmented </w:t>
      </w:r>
      <w:r>
        <w:rPr>
          <w:spacing w:val="-4"/>
          <w:w w:val="105"/>
        </w:rPr>
        <w:t xml:space="preserve">Reality, </w:t>
      </w:r>
      <w:r>
        <w:rPr>
          <w:w w:val="105"/>
        </w:rPr>
        <w:t xml:space="preserve">while discussing the </w:t>
      </w:r>
      <w:r>
        <w:rPr>
          <w:spacing w:val="-5"/>
          <w:w w:val="105"/>
        </w:rPr>
        <w:t xml:space="preserve">two </w:t>
      </w:r>
      <w:r>
        <w:rPr>
          <w:w w:val="105"/>
        </w:rPr>
        <w:t xml:space="preserve">components </w:t>
      </w:r>
      <w:r>
        <w:rPr>
          <w:spacing w:val="-3"/>
          <w:w w:val="105"/>
        </w:rPr>
        <w:t xml:space="preserve">involved </w:t>
      </w:r>
      <w:r>
        <w:rPr>
          <w:w w:val="105"/>
        </w:rPr>
        <w:t xml:space="preserve">in the Augmented Reality application and research that has inspired the approach selected for this project. The chapter is divided  into three parts, </w:t>
      </w:r>
      <w:r>
        <w:rPr>
          <w:spacing w:val="-3"/>
          <w:w w:val="105"/>
        </w:rPr>
        <w:t xml:space="preserve">namely, </w:t>
      </w:r>
      <w:r>
        <w:rPr>
          <w:w w:val="105"/>
        </w:rPr>
        <w:t xml:space="preserve">Image and </w:t>
      </w:r>
      <w:r>
        <w:rPr>
          <w:spacing w:val="2"/>
          <w:w w:val="105"/>
        </w:rPr>
        <w:t xml:space="preserve">Object </w:t>
      </w:r>
      <w:r>
        <w:rPr>
          <w:w w:val="105"/>
        </w:rPr>
        <w:t xml:space="preserve">Recognition techniques </w:t>
      </w:r>
      <w:r>
        <w:rPr>
          <w:spacing w:val="-3"/>
          <w:w w:val="105"/>
        </w:rPr>
        <w:t xml:space="preserve">involved </w:t>
      </w:r>
      <w:r>
        <w:rPr>
          <w:w w:val="105"/>
        </w:rPr>
        <w:t xml:space="preserve">in Augmented </w:t>
      </w:r>
      <w:r>
        <w:rPr>
          <w:spacing w:val="-4"/>
          <w:w w:val="105"/>
        </w:rPr>
        <w:t>Reality,</w:t>
      </w:r>
      <w:r>
        <w:rPr>
          <w:spacing w:val="-1"/>
          <w:w w:val="105"/>
        </w:rPr>
        <w:t xml:space="preserve"> </w:t>
      </w:r>
      <w:r>
        <w:rPr>
          <w:w w:val="105"/>
        </w:rPr>
        <w:t>the</w:t>
      </w:r>
      <w:r>
        <w:rPr>
          <w:spacing w:val="-5"/>
          <w:w w:val="105"/>
        </w:rPr>
        <w:t xml:space="preserve"> </w:t>
      </w:r>
      <w:r>
        <w:rPr>
          <w:w w:val="105"/>
        </w:rPr>
        <w:t>application</w:t>
      </w:r>
      <w:r>
        <w:rPr>
          <w:spacing w:val="-5"/>
          <w:w w:val="105"/>
        </w:rPr>
        <w:t xml:space="preserve"> </w:t>
      </w:r>
      <w:r>
        <w:rPr>
          <w:w w:val="105"/>
        </w:rPr>
        <w:t>of</w:t>
      </w:r>
      <w:r>
        <w:rPr>
          <w:spacing w:val="-6"/>
          <w:w w:val="105"/>
        </w:rPr>
        <w:t xml:space="preserve"> </w:t>
      </w:r>
      <w:r>
        <w:rPr>
          <w:w w:val="105"/>
        </w:rPr>
        <w:t>user</w:t>
      </w:r>
      <w:r>
        <w:rPr>
          <w:spacing w:val="-5"/>
          <w:w w:val="105"/>
        </w:rPr>
        <w:t xml:space="preserve"> </w:t>
      </w:r>
      <w:r>
        <w:rPr>
          <w:w w:val="105"/>
        </w:rPr>
        <w:t>proling</w:t>
      </w:r>
      <w:r>
        <w:rPr>
          <w:spacing w:val="-6"/>
          <w:w w:val="105"/>
        </w:rPr>
        <w:t xml:space="preserve"> </w:t>
      </w:r>
      <w:r>
        <w:rPr>
          <w:w w:val="105"/>
        </w:rPr>
        <w:t>methods</w:t>
      </w:r>
      <w:r>
        <w:rPr>
          <w:spacing w:val="-5"/>
          <w:w w:val="105"/>
        </w:rPr>
        <w:t xml:space="preserve"> </w:t>
      </w:r>
      <w:r>
        <w:rPr>
          <w:w w:val="105"/>
        </w:rPr>
        <w:t>with</w:t>
      </w:r>
      <w:r>
        <w:rPr>
          <w:spacing w:val="-6"/>
          <w:w w:val="105"/>
        </w:rPr>
        <w:t xml:space="preserve"> </w:t>
      </w:r>
      <w:r>
        <w:rPr>
          <w:w w:val="105"/>
        </w:rPr>
        <w:t>Augmented</w:t>
      </w:r>
      <w:r>
        <w:rPr>
          <w:spacing w:val="-5"/>
          <w:w w:val="105"/>
        </w:rPr>
        <w:t xml:space="preserve"> </w:t>
      </w:r>
      <w:r>
        <w:rPr>
          <w:spacing w:val="-4"/>
          <w:w w:val="105"/>
        </w:rPr>
        <w:t>Reality,</w:t>
      </w:r>
      <w:r>
        <w:rPr>
          <w:spacing w:val="-1"/>
          <w:w w:val="105"/>
        </w:rPr>
        <w:t xml:space="preserve"> </w:t>
      </w:r>
      <w:r>
        <w:rPr>
          <w:w w:val="105"/>
        </w:rPr>
        <w:t>and</w:t>
      </w:r>
      <w:r>
        <w:rPr>
          <w:spacing w:val="-6"/>
          <w:w w:val="105"/>
        </w:rPr>
        <w:t xml:space="preserve"> </w:t>
      </w:r>
      <w:r>
        <w:rPr>
          <w:w w:val="105"/>
        </w:rPr>
        <w:t>dierent</w:t>
      </w:r>
      <w:r>
        <w:rPr>
          <w:spacing w:val="-5"/>
          <w:w w:val="105"/>
        </w:rPr>
        <w:t xml:space="preserve"> </w:t>
      </w:r>
      <w:r>
        <w:rPr>
          <w:w w:val="105"/>
        </w:rPr>
        <w:t>image and</w:t>
      </w:r>
      <w:r>
        <w:rPr>
          <w:spacing w:val="13"/>
          <w:w w:val="105"/>
        </w:rPr>
        <w:t xml:space="preserve"> </w:t>
      </w:r>
      <w:r>
        <w:rPr>
          <w:spacing w:val="2"/>
          <w:w w:val="105"/>
        </w:rPr>
        <w:t>object</w:t>
      </w:r>
      <w:r>
        <w:rPr>
          <w:spacing w:val="14"/>
          <w:w w:val="105"/>
        </w:rPr>
        <w:t xml:space="preserve"> </w:t>
      </w:r>
      <w:r>
        <w:rPr>
          <w:w w:val="105"/>
        </w:rPr>
        <w:t>recognition</w:t>
      </w:r>
      <w:r>
        <w:rPr>
          <w:spacing w:val="13"/>
          <w:w w:val="105"/>
        </w:rPr>
        <w:t xml:space="preserve"> </w:t>
      </w:r>
      <w:r>
        <w:rPr>
          <w:w w:val="105"/>
        </w:rPr>
        <w:t>techniques</w:t>
      </w:r>
      <w:r>
        <w:rPr>
          <w:spacing w:val="14"/>
          <w:w w:val="105"/>
        </w:rPr>
        <w:t xml:space="preserve"> </w:t>
      </w:r>
      <w:r>
        <w:rPr>
          <w:w w:val="105"/>
        </w:rPr>
        <w:t>in</w:t>
      </w:r>
      <w:r>
        <w:rPr>
          <w:spacing w:val="13"/>
          <w:w w:val="105"/>
        </w:rPr>
        <w:t xml:space="preserve"> </w:t>
      </w:r>
      <w:r>
        <w:rPr>
          <w:w w:val="105"/>
        </w:rPr>
        <w:t>augmented</w:t>
      </w:r>
      <w:r>
        <w:rPr>
          <w:spacing w:val="14"/>
          <w:w w:val="105"/>
        </w:rPr>
        <w:t xml:space="preserve"> </w:t>
      </w:r>
      <w:r>
        <w:rPr>
          <w:w w:val="105"/>
        </w:rPr>
        <w:t>reality</w:t>
      </w:r>
      <w:r>
        <w:rPr>
          <w:spacing w:val="13"/>
          <w:w w:val="105"/>
        </w:rPr>
        <w:t xml:space="preserve"> </w:t>
      </w:r>
      <w:r>
        <w:rPr>
          <w:w w:val="105"/>
        </w:rPr>
        <w:t>technologies.</w:t>
      </w:r>
    </w:p>
    <w:p w14:paraId="43C027D9" w14:textId="77777777" w:rsidR="00551168" w:rsidRDefault="00551168">
      <w:pPr>
        <w:pStyle w:val="BodyText"/>
        <w:spacing w:before="2"/>
        <w:rPr>
          <w:sz w:val="33"/>
        </w:rPr>
      </w:pPr>
    </w:p>
    <w:p w14:paraId="3DC584F3" w14:textId="77777777" w:rsidR="00551168" w:rsidRDefault="00647E4E">
      <w:pPr>
        <w:pStyle w:val="Heading2"/>
        <w:numPr>
          <w:ilvl w:val="1"/>
          <w:numId w:val="9"/>
        </w:numPr>
        <w:tabs>
          <w:tab w:val="left" w:pos="1065"/>
          <w:tab w:val="left" w:pos="1066"/>
        </w:tabs>
        <w:spacing w:before="1"/>
      </w:pPr>
      <w:bookmarkStart w:id="16" w:name="_TOC_250013"/>
      <w:r>
        <w:rPr>
          <w:spacing w:val="-3"/>
          <w:w w:val="115"/>
        </w:rPr>
        <w:t xml:space="preserve">Workplace </w:t>
      </w:r>
      <w:r>
        <w:rPr>
          <w:w w:val="115"/>
        </w:rPr>
        <w:t>Augmented</w:t>
      </w:r>
      <w:r>
        <w:rPr>
          <w:spacing w:val="-20"/>
          <w:w w:val="115"/>
        </w:rPr>
        <w:t xml:space="preserve"> </w:t>
      </w:r>
      <w:bookmarkEnd w:id="16"/>
      <w:r>
        <w:rPr>
          <w:w w:val="115"/>
        </w:rPr>
        <w:t>Reality</w:t>
      </w:r>
    </w:p>
    <w:p w14:paraId="5D8A454D" w14:textId="77777777" w:rsidR="00551168" w:rsidRDefault="00551168">
      <w:pPr>
        <w:pStyle w:val="BodyText"/>
        <w:spacing w:before="11"/>
        <w:rPr>
          <w:b/>
          <w:sz w:val="38"/>
        </w:rPr>
      </w:pPr>
    </w:p>
    <w:p w14:paraId="1C9191D0" w14:textId="77777777" w:rsidR="00551168" w:rsidRDefault="00647E4E">
      <w:pPr>
        <w:spacing w:line="256" w:lineRule="auto"/>
        <w:ind w:left="916" w:right="2113"/>
        <w:jc w:val="both"/>
      </w:pPr>
      <w:r>
        <w:rPr>
          <w:w w:val="105"/>
        </w:rPr>
        <w:t xml:space="preserve">[A]ugmented Reality (AR) technology has rarely been discussed outside of the com- puter science world. It has taken years for this technology to become closer to a  stable existence,  and will most likely take several more years before it will </w:t>
      </w:r>
      <w:r>
        <w:rPr>
          <w:spacing w:val="3"/>
          <w:w w:val="105"/>
        </w:rPr>
        <w:t xml:space="preserve">be </w:t>
      </w:r>
      <w:r>
        <w:rPr>
          <w:w w:val="105"/>
        </w:rPr>
        <w:t xml:space="preserve">used  </w:t>
      </w:r>
      <w:r>
        <w:rPr>
          <w:spacing w:val="-3"/>
          <w:w w:val="105"/>
        </w:rPr>
        <w:t xml:space="preserve">by </w:t>
      </w:r>
      <w:r>
        <w:rPr>
          <w:w w:val="105"/>
        </w:rPr>
        <w:t>average</w:t>
      </w:r>
      <w:r>
        <w:rPr>
          <w:spacing w:val="-24"/>
          <w:w w:val="105"/>
        </w:rPr>
        <w:t xml:space="preserve"> </w:t>
      </w:r>
      <w:r>
        <w:rPr>
          <w:w w:val="105"/>
        </w:rPr>
        <w:t>citizens.[13]</w:t>
      </w:r>
    </w:p>
    <w:p w14:paraId="17938F30" w14:textId="77777777" w:rsidR="00551168" w:rsidRDefault="00551168">
      <w:pPr>
        <w:pStyle w:val="BodyText"/>
        <w:spacing w:before="10"/>
        <w:rPr>
          <w:sz w:val="26"/>
        </w:rPr>
      </w:pPr>
    </w:p>
    <w:p w14:paraId="12E8E7E0" w14:textId="77777777" w:rsidR="00551168" w:rsidRDefault="00647E4E">
      <w:pPr>
        <w:pStyle w:val="BodyText"/>
        <w:spacing w:line="312" w:lineRule="auto"/>
        <w:ind w:left="330" w:right="1528"/>
        <w:jc w:val="both"/>
      </w:pPr>
      <w:r>
        <w:rPr>
          <w:w w:val="105"/>
        </w:rPr>
        <w:t xml:space="preserve">Although the technology can </w:t>
      </w:r>
      <w:r>
        <w:rPr>
          <w:spacing w:val="3"/>
          <w:w w:val="105"/>
        </w:rPr>
        <w:t xml:space="preserve">be </w:t>
      </w:r>
      <w:r>
        <w:rPr>
          <w:w w:val="105"/>
        </w:rPr>
        <w:t xml:space="preserve">considered still in its </w:t>
      </w:r>
      <w:r>
        <w:rPr>
          <w:spacing w:val="-3"/>
          <w:w w:val="105"/>
        </w:rPr>
        <w:t xml:space="preserve">infancy, </w:t>
      </w:r>
      <w:r>
        <w:rPr>
          <w:w w:val="105"/>
        </w:rPr>
        <w:t xml:space="preserve">it also has a wide </w:t>
      </w:r>
      <w:r>
        <w:rPr>
          <w:spacing w:val="-3"/>
          <w:w w:val="105"/>
        </w:rPr>
        <w:t xml:space="preserve">variety </w:t>
      </w:r>
      <w:r>
        <w:rPr>
          <w:w w:val="105"/>
        </w:rPr>
        <w:t>of applications. One of its main applications in the 4.0 Industry is the use of AR in assisted learning.</w:t>
      </w:r>
      <w:r>
        <w:rPr>
          <w:spacing w:val="19"/>
          <w:w w:val="105"/>
        </w:rPr>
        <w:t xml:space="preserve"> </w:t>
      </w:r>
      <w:r>
        <w:rPr>
          <w:w w:val="105"/>
        </w:rPr>
        <w:t>Every</w:t>
      </w:r>
      <w:r>
        <w:rPr>
          <w:spacing w:val="-14"/>
          <w:w w:val="105"/>
        </w:rPr>
        <w:t xml:space="preserve"> </w:t>
      </w:r>
      <w:r>
        <w:rPr>
          <w:w w:val="105"/>
        </w:rPr>
        <w:t>workplace</w:t>
      </w:r>
      <w:r>
        <w:rPr>
          <w:spacing w:val="-13"/>
          <w:w w:val="105"/>
        </w:rPr>
        <w:t xml:space="preserve"> </w:t>
      </w:r>
      <w:r>
        <w:rPr>
          <w:w w:val="105"/>
        </w:rPr>
        <w:t>necessitates</w:t>
      </w:r>
      <w:r>
        <w:rPr>
          <w:spacing w:val="-14"/>
          <w:w w:val="105"/>
        </w:rPr>
        <w:t xml:space="preserve"> </w:t>
      </w:r>
      <w:r>
        <w:rPr>
          <w:w w:val="105"/>
        </w:rPr>
        <w:t>adjustment</w:t>
      </w:r>
      <w:r>
        <w:rPr>
          <w:spacing w:val="-14"/>
          <w:w w:val="105"/>
        </w:rPr>
        <w:t xml:space="preserve"> </w:t>
      </w:r>
      <w:r>
        <w:rPr>
          <w:w w:val="105"/>
        </w:rPr>
        <w:t>and</w:t>
      </w:r>
      <w:r>
        <w:rPr>
          <w:spacing w:val="-13"/>
          <w:w w:val="105"/>
        </w:rPr>
        <w:t xml:space="preserve"> </w:t>
      </w:r>
      <w:r>
        <w:rPr>
          <w:w w:val="105"/>
        </w:rPr>
        <w:t>some</w:t>
      </w:r>
      <w:r>
        <w:rPr>
          <w:spacing w:val="-14"/>
          <w:w w:val="105"/>
        </w:rPr>
        <w:t xml:space="preserve"> </w:t>
      </w:r>
      <w:r>
        <w:rPr>
          <w:w w:val="105"/>
        </w:rPr>
        <w:t>form</w:t>
      </w:r>
      <w:r>
        <w:rPr>
          <w:spacing w:val="-13"/>
          <w:w w:val="105"/>
        </w:rPr>
        <w:t xml:space="preserve"> </w:t>
      </w:r>
      <w:r>
        <w:rPr>
          <w:w w:val="105"/>
        </w:rPr>
        <w:t>of</w:t>
      </w:r>
      <w:r>
        <w:rPr>
          <w:spacing w:val="-14"/>
          <w:w w:val="105"/>
        </w:rPr>
        <w:t xml:space="preserve"> </w:t>
      </w:r>
      <w:r>
        <w:rPr>
          <w:w w:val="105"/>
        </w:rPr>
        <w:t>training</w:t>
      </w:r>
      <w:r>
        <w:rPr>
          <w:spacing w:val="-13"/>
          <w:w w:val="105"/>
        </w:rPr>
        <w:t xml:space="preserve"> </w:t>
      </w:r>
      <w:r>
        <w:rPr>
          <w:w w:val="105"/>
        </w:rPr>
        <w:t>for</w:t>
      </w:r>
      <w:r>
        <w:rPr>
          <w:spacing w:val="-14"/>
          <w:w w:val="105"/>
        </w:rPr>
        <w:t xml:space="preserve"> </w:t>
      </w:r>
      <w:r>
        <w:rPr>
          <w:w w:val="105"/>
        </w:rPr>
        <w:t xml:space="preserve">employees to adapt to the process of the work they might </w:t>
      </w:r>
      <w:r>
        <w:rPr>
          <w:spacing w:val="3"/>
          <w:w w:val="105"/>
        </w:rPr>
        <w:t xml:space="preserve">be </w:t>
      </w:r>
      <w:r>
        <w:rPr>
          <w:w w:val="105"/>
        </w:rPr>
        <w:t xml:space="preserve">doing. Augmented Reality </w:t>
      </w:r>
      <w:r>
        <w:rPr>
          <w:spacing w:val="-3"/>
          <w:w w:val="105"/>
        </w:rPr>
        <w:t xml:space="preserve">may </w:t>
      </w:r>
      <w:r>
        <w:rPr>
          <w:w w:val="105"/>
        </w:rPr>
        <w:t xml:space="preserve">assist employees </w:t>
      </w:r>
      <w:r>
        <w:rPr>
          <w:spacing w:val="-4"/>
          <w:w w:val="105"/>
        </w:rPr>
        <w:t xml:space="preserve">by </w:t>
      </w:r>
      <w:r>
        <w:rPr>
          <w:w w:val="105"/>
        </w:rPr>
        <w:t>providing them with additional overlaid instructions to guide them through the</w:t>
      </w:r>
      <w:r>
        <w:rPr>
          <w:spacing w:val="14"/>
          <w:w w:val="105"/>
        </w:rPr>
        <w:t xml:space="preserve"> </w:t>
      </w:r>
      <w:r>
        <w:rPr>
          <w:w w:val="105"/>
        </w:rPr>
        <w:t>whole</w:t>
      </w:r>
      <w:r>
        <w:rPr>
          <w:spacing w:val="14"/>
          <w:w w:val="105"/>
        </w:rPr>
        <w:t xml:space="preserve"> </w:t>
      </w:r>
      <w:r>
        <w:rPr>
          <w:w w:val="105"/>
        </w:rPr>
        <w:t>process</w:t>
      </w:r>
      <w:r>
        <w:rPr>
          <w:spacing w:val="15"/>
          <w:w w:val="105"/>
        </w:rPr>
        <w:t xml:space="preserve"> </w:t>
      </w:r>
      <w:r>
        <w:rPr>
          <w:w w:val="105"/>
        </w:rPr>
        <w:t>of</w:t>
      </w:r>
      <w:r>
        <w:rPr>
          <w:spacing w:val="14"/>
          <w:w w:val="105"/>
        </w:rPr>
        <w:t xml:space="preserve"> </w:t>
      </w:r>
      <w:r>
        <w:rPr>
          <w:w w:val="105"/>
        </w:rPr>
        <w:t>adjustment</w:t>
      </w:r>
      <w:r>
        <w:rPr>
          <w:spacing w:val="15"/>
          <w:w w:val="105"/>
        </w:rPr>
        <w:t xml:space="preserve"> </w:t>
      </w:r>
      <w:r>
        <w:rPr>
          <w:w w:val="105"/>
        </w:rPr>
        <w:t>while</w:t>
      </w:r>
      <w:r>
        <w:rPr>
          <w:spacing w:val="14"/>
          <w:w w:val="105"/>
        </w:rPr>
        <w:t xml:space="preserve"> </w:t>
      </w:r>
      <w:r>
        <w:rPr>
          <w:w w:val="105"/>
        </w:rPr>
        <w:t>providing</w:t>
      </w:r>
      <w:r>
        <w:rPr>
          <w:spacing w:val="15"/>
          <w:w w:val="105"/>
        </w:rPr>
        <w:t xml:space="preserve"> </w:t>
      </w:r>
      <w:r>
        <w:rPr>
          <w:w w:val="105"/>
        </w:rPr>
        <w:t>them</w:t>
      </w:r>
      <w:r>
        <w:rPr>
          <w:spacing w:val="14"/>
          <w:w w:val="105"/>
        </w:rPr>
        <w:t xml:space="preserve"> </w:t>
      </w:r>
      <w:r>
        <w:rPr>
          <w:w w:val="105"/>
        </w:rPr>
        <w:t>with</w:t>
      </w:r>
      <w:r>
        <w:rPr>
          <w:spacing w:val="15"/>
          <w:w w:val="105"/>
        </w:rPr>
        <w:t xml:space="preserve"> </w:t>
      </w:r>
      <w:r>
        <w:rPr>
          <w:w w:val="105"/>
        </w:rPr>
        <w:t>training.</w:t>
      </w:r>
    </w:p>
    <w:p w14:paraId="0C144223" w14:textId="77777777" w:rsidR="00551168" w:rsidRDefault="00551168">
      <w:pPr>
        <w:pStyle w:val="BodyText"/>
        <w:spacing w:before="1"/>
        <w:rPr>
          <w:sz w:val="31"/>
        </w:rPr>
      </w:pPr>
    </w:p>
    <w:p w14:paraId="0039F051" w14:textId="77777777" w:rsidR="00551168" w:rsidRDefault="00647E4E">
      <w:pPr>
        <w:pStyle w:val="BodyText"/>
        <w:spacing w:line="312" w:lineRule="auto"/>
        <w:ind w:left="330" w:right="1527" w:firstLine="351"/>
        <w:jc w:val="both"/>
      </w:pPr>
      <w:r>
        <w:rPr>
          <w:spacing w:val="-3"/>
          <w:w w:val="105"/>
        </w:rPr>
        <w:t xml:space="preserve">Workplace </w:t>
      </w:r>
      <w:r>
        <w:rPr>
          <w:w w:val="105"/>
        </w:rPr>
        <w:t xml:space="preserve">training is usually provided in </w:t>
      </w:r>
      <w:r>
        <w:rPr>
          <w:spacing w:val="-5"/>
          <w:w w:val="105"/>
        </w:rPr>
        <w:t xml:space="preserve">two </w:t>
      </w:r>
      <w:r>
        <w:rPr>
          <w:w w:val="105"/>
        </w:rPr>
        <w:t xml:space="preserve">forms, </w:t>
      </w:r>
      <w:r>
        <w:rPr>
          <w:spacing w:val="-3"/>
          <w:w w:val="105"/>
        </w:rPr>
        <w:t xml:space="preserve">namely, </w:t>
      </w:r>
      <w:r>
        <w:rPr>
          <w:w w:val="105"/>
        </w:rPr>
        <w:t xml:space="preserve">on the job training (OJT) and off the job training. “[O]JT </w:t>
      </w:r>
      <w:r>
        <w:rPr>
          <w:spacing w:val="-3"/>
          <w:w w:val="105"/>
        </w:rPr>
        <w:t xml:space="preserve">may </w:t>
      </w:r>
      <w:r>
        <w:rPr>
          <w:spacing w:val="3"/>
          <w:w w:val="105"/>
        </w:rPr>
        <w:t xml:space="preserve">be </w:t>
      </w:r>
      <w:r>
        <w:rPr>
          <w:w w:val="105"/>
        </w:rPr>
        <w:t xml:space="preserve">viewed as an apprenticeship where a novice AMT is mentored </w:t>
      </w:r>
      <w:r>
        <w:rPr>
          <w:spacing w:val="-4"/>
          <w:w w:val="105"/>
        </w:rPr>
        <w:t xml:space="preserve">by </w:t>
      </w:r>
      <w:r>
        <w:rPr>
          <w:w w:val="105"/>
        </w:rPr>
        <w:t xml:space="preserve">an AMT who is an expert” [17]. This is the traditional form of training, especially when teaching maintenance. </w:t>
      </w:r>
      <w:r>
        <w:rPr>
          <w:spacing w:val="-3"/>
          <w:w w:val="105"/>
        </w:rPr>
        <w:t xml:space="preserve">However, </w:t>
      </w:r>
      <w:r>
        <w:rPr>
          <w:w w:val="105"/>
        </w:rPr>
        <w:t xml:space="preserve">“[O]JT </w:t>
      </w:r>
      <w:r>
        <w:rPr>
          <w:spacing w:val="-3"/>
          <w:w w:val="105"/>
        </w:rPr>
        <w:t xml:space="preserve">may </w:t>
      </w:r>
      <w:r>
        <w:rPr>
          <w:w w:val="105"/>
        </w:rPr>
        <w:t xml:space="preserve">not </w:t>
      </w:r>
      <w:r>
        <w:rPr>
          <w:spacing w:val="3"/>
          <w:w w:val="105"/>
        </w:rPr>
        <w:t xml:space="preserve">be </w:t>
      </w:r>
      <w:r>
        <w:rPr>
          <w:w w:val="105"/>
        </w:rPr>
        <w:t xml:space="preserve">the best method for training because the feedback to learners </w:t>
      </w:r>
      <w:r>
        <w:rPr>
          <w:spacing w:val="-3"/>
          <w:w w:val="105"/>
        </w:rPr>
        <w:t xml:space="preserve">may </w:t>
      </w:r>
      <w:r>
        <w:rPr>
          <w:spacing w:val="3"/>
          <w:w w:val="105"/>
        </w:rPr>
        <w:t xml:space="preserve">be </w:t>
      </w:r>
      <w:r>
        <w:rPr>
          <w:w w:val="105"/>
        </w:rPr>
        <w:t xml:space="preserve">infrequent and unmethodical” [17]. Con- </w:t>
      </w:r>
      <w:r>
        <w:rPr>
          <w:spacing w:val="-4"/>
          <w:w w:val="105"/>
        </w:rPr>
        <w:t xml:space="preserve">versely, </w:t>
      </w:r>
      <w:r>
        <w:rPr>
          <w:w w:val="105"/>
        </w:rPr>
        <w:t xml:space="preserve">o the job training </w:t>
      </w:r>
      <w:r>
        <w:rPr>
          <w:spacing w:val="-3"/>
          <w:w w:val="105"/>
        </w:rPr>
        <w:t xml:space="preserve">may </w:t>
      </w:r>
      <w:r>
        <w:rPr>
          <w:spacing w:val="3"/>
          <w:w w:val="105"/>
        </w:rPr>
        <w:t xml:space="preserve">be </w:t>
      </w:r>
      <w:r>
        <w:rPr>
          <w:w w:val="105"/>
        </w:rPr>
        <w:t xml:space="preserve">provided through face to face conversations or through multimedia. Augmented Reality can combine the </w:t>
      </w:r>
      <w:r>
        <w:rPr>
          <w:spacing w:val="-5"/>
          <w:w w:val="105"/>
        </w:rPr>
        <w:t xml:space="preserve">two  </w:t>
      </w:r>
      <w:r>
        <w:rPr>
          <w:w w:val="105"/>
        </w:rPr>
        <w:t>aspects of training, where the user  is</w:t>
      </w:r>
      <w:r>
        <w:rPr>
          <w:spacing w:val="-12"/>
          <w:w w:val="105"/>
        </w:rPr>
        <w:t xml:space="preserve"> </w:t>
      </w:r>
      <w:r>
        <w:rPr>
          <w:w w:val="105"/>
        </w:rPr>
        <w:t>given</w:t>
      </w:r>
      <w:r>
        <w:rPr>
          <w:spacing w:val="-11"/>
          <w:w w:val="105"/>
        </w:rPr>
        <w:t xml:space="preserve"> </w:t>
      </w:r>
      <w:r>
        <w:rPr>
          <w:w w:val="105"/>
        </w:rPr>
        <w:t>on</w:t>
      </w:r>
      <w:r>
        <w:rPr>
          <w:spacing w:val="-11"/>
          <w:w w:val="105"/>
        </w:rPr>
        <w:t xml:space="preserve"> </w:t>
      </w:r>
      <w:r>
        <w:rPr>
          <w:w w:val="105"/>
        </w:rPr>
        <w:t>the</w:t>
      </w:r>
      <w:r>
        <w:rPr>
          <w:spacing w:val="-11"/>
          <w:w w:val="105"/>
        </w:rPr>
        <w:t xml:space="preserve"> </w:t>
      </w:r>
      <w:r>
        <w:rPr>
          <w:w w:val="105"/>
        </w:rPr>
        <w:t>job</w:t>
      </w:r>
      <w:r>
        <w:rPr>
          <w:spacing w:val="-11"/>
          <w:w w:val="105"/>
        </w:rPr>
        <w:t xml:space="preserve"> </w:t>
      </w:r>
      <w:r>
        <w:rPr>
          <w:w w:val="105"/>
        </w:rPr>
        <w:t>training</w:t>
      </w:r>
      <w:r>
        <w:rPr>
          <w:spacing w:val="-11"/>
          <w:w w:val="105"/>
        </w:rPr>
        <w:t xml:space="preserve"> </w:t>
      </w:r>
      <w:r>
        <w:rPr>
          <w:w w:val="105"/>
        </w:rPr>
        <w:t>through</w:t>
      </w:r>
      <w:r>
        <w:rPr>
          <w:spacing w:val="-12"/>
          <w:w w:val="105"/>
        </w:rPr>
        <w:t xml:space="preserve"> </w:t>
      </w:r>
      <w:r>
        <w:rPr>
          <w:w w:val="105"/>
        </w:rPr>
        <w:t>multimedia,</w:t>
      </w:r>
      <w:r>
        <w:rPr>
          <w:spacing w:val="-7"/>
          <w:w w:val="105"/>
        </w:rPr>
        <w:t xml:space="preserve"> </w:t>
      </w:r>
      <w:r>
        <w:rPr>
          <w:w w:val="105"/>
        </w:rPr>
        <w:t>which</w:t>
      </w:r>
      <w:r>
        <w:rPr>
          <w:spacing w:val="-11"/>
          <w:w w:val="105"/>
        </w:rPr>
        <w:t xml:space="preserve"> </w:t>
      </w:r>
      <w:r>
        <w:rPr>
          <w:spacing w:val="-3"/>
          <w:w w:val="105"/>
        </w:rPr>
        <w:t>overlays</w:t>
      </w:r>
      <w:r>
        <w:rPr>
          <w:spacing w:val="-11"/>
          <w:w w:val="105"/>
        </w:rPr>
        <w:t xml:space="preserve"> </w:t>
      </w:r>
      <w:r>
        <w:rPr>
          <w:w w:val="105"/>
        </w:rPr>
        <w:t>the</w:t>
      </w:r>
      <w:r>
        <w:rPr>
          <w:spacing w:val="-11"/>
          <w:w w:val="105"/>
        </w:rPr>
        <w:t xml:space="preserve"> </w:t>
      </w:r>
      <w:r>
        <w:rPr>
          <w:w w:val="105"/>
        </w:rPr>
        <w:t>real-world</w:t>
      </w:r>
      <w:r>
        <w:rPr>
          <w:spacing w:val="-12"/>
          <w:w w:val="105"/>
        </w:rPr>
        <w:t xml:space="preserve"> </w:t>
      </w:r>
      <w:r>
        <w:rPr>
          <w:w w:val="105"/>
        </w:rPr>
        <w:t>environment.</w:t>
      </w:r>
    </w:p>
    <w:p w14:paraId="49C4FE5C" w14:textId="77777777" w:rsidR="00551168" w:rsidRDefault="00551168">
      <w:pPr>
        <w:pStyle w:val="BodyText"/>
        <w:rPr>
          <w:sz w:val="31"/>
        </w:rPr>
      </w:pPr>
    </w:p>
    <w:p w14:paraId="255EEC56" w14:textId="77777777" w:rsidR="00551168" w:rsidRDefault="00647E4E">
      <w:pPr>
        <w:pStyle w:val="BodyText"/>
        <w:spacing w:line="312" w:lineRule="auto"/>
        <w:ind w:left="330" w:right="1527" w:firstLine="351"/>
        <w:jc w:val="both"/>
      </w:pPr>
      <w:r>
        <w:rPr>
          <w:w w:val="105"/>
        </w:rPr>
        <w:t>There</w:t>
      </w:r>
      <w:r>
        <w:rPr>
          <w:spacing w:val="-12"/>
          <w:w w:val="105"/>
        </w:rPr>
        <w:t xml:space="preserve"> </w:t>
      </w:r>
      <w:r>
        <w:rPr>
          <w:w w:val="105"/>
        </w:rPr>
        <w:t>are</w:t>
      </w:r>
      <w:r>
        <w:rPr>
          <w:spacing w:val="-11"/>
          <w:w w:val="105"/>
        </w:rPr>
        <w:t xml:space="preserve"> </w:t>
      </w:r>
      <w:r>
        <w:rPr>
          <w:w w:val="105"/>
        </w:rPr>
        <w:t>several</w:t>
      </w:r>
      <w:r>
        <w:rPr>
          <w:spacing w:val="-11"/>
          <w:w w:val="105"/>
        </w:rPr>
        <w:t xml:space="preserve"> </w:t>
      </w:r>
      <w:r>
        <w:rPr>
          <w:w w:val="105"/>
        </w:rPr>
        <w:t>useful</w:t>
      </w:r>
      <w:r>
        <w:rPr>
          <w:spacing w:val="-11"/>
          <w:w w:val="105"/>
        </w:rPr>
        <w:t xml:space="preserve"> </w:t>
      </w:r>
      <w:r>
        <w:rPr>
          <w:w w:val="105"/>
        </w:rPr>
        <w:t>applications</w:t>
      </w:r>
      <w:r>
        <w:rPr>
          <w:spacing w:val="-11"/>
          <w:w w:val="105"/>
        </w:rPr>
        <w:t xml:space="preserve"> </w:t>
      </w:r>
      <w:r>
        <w:rPr>
          <w:w w:val="105"/>
        </w:rPr>
        <w:t>for</w:t>
      </w:r>
      <w:r>
        <w:rPr>
          <w:spacing w:val="-11"/>
          <w:w w:val="105"/>
        </w:rPr>
        <w:t xml:space="preserve"> </w:t>
      </w:r>
      <w:r>
        <w:rPr>
          <w:w w:val="105"/>
        </w:rPr>
        <w:t>Augmented</w:t>
      </w:r>
      <w:r>
        <w:rPr>
          <w:spacing w:val="-11"/>
          <w:w w:val="105"/>
        </w:rPr>
        <w:t xml:space="preserve"> </w:t>
      </w:r>
      <w:r>
        <w:rPr>
          <w:w w:val="105"/>
        </w:rPr>
        <w:t>Reality</w:t>
      </w:r>
      <w:r>
        <w:rPr>
          <w:spacing w:val="-11"/>
          <w:w w:val="105"/>
        </w:rPr>
        <w:t xml:space="preserve"> </w:t>
      </w:r>
      <w:r>
        <w:rPr>
          <w:w w:val="105"/>
        </w:rPr>
        <w:t>at</w:t>
      </w:r>
      <w:r>
        <w:rPr>
          <w:spacing w:val="-11"/>
          <w:w w:val="105"/>
        </w:rPr>
        <w:t xml:space="preserve"> </w:t>
      </w:r>
      <w:r>
        <w:rPr>
          <w:w w:val="105"/>
        </w:rPr>
        <w:t>the</w:t>
      </w:r>
      <w:r>
        <w:rPr>
          <w:spacing w:val="-11"/>
          <w:w w:val="105"/>
        </w:rPr>
        <w:t xml:space="preserve"> </w:t>
      </w:r>
      <w:r>
        <w:rPr>
          <w:w w:val="105"/>
        </w:rPr>
        <w:t>workplace.</w:t>
      </w:r>
      <w:r>
        <w:rPr>
          <w:spacing w:val="23"/>
          <w:w w:val="105"/>
        </w:rPr>
        <w:t xml:space="preserve"> </w:t>
      </w:r>
      <w:r>
        <w:rPr>
          <w:spacing w:val="-3"/>
          <w:w w:val="105"/>
        </w:rPr>
        <w:t xml:space="preserve">However, </w:t>
      </w:r>
      <w:r>
        <w:rPr>
          <w:w w:val="105"/>
        </w:rPr>
        <w:t xml:space="preserve">not every workplace might necessitate AR. “[T]here are situations where an AR system </w:t>
      </w:r>
      <w:r>
        <w:rPr>
          <w:spacing w:val="-3"/>
          <w:w w:val="105"/>
        </w:rPr>
        <w:t xml:space="preserve">may </w:t>
      </w:r>
      <w:r>
        <w:rPr>
          <w:spacing w:val="3"/>
          <w:w w:val="105"/>
        </w:rPr>
        <w:t xml:space="preserve">be </w:t>
      </w:r>
      <w:r>
        <w:rPr>
          <w:w w:val="105"/>
        </w:rPr>
        <w:t>used to enhance the task completion process, or display and/or communication of information</w:t>
      </w:r>
      <w:r>
        <w:rPr>
          <w:spacing w:val="22"/>
          <w:w w:val="105"/>
        </w:rPr>
        <w:t xml:space="preserve"> </w:t>
      </w:r>
      <w:r>
        <w:rPr>
          <w:w w:val="105"/>
        </w:rPr>
        <w:t>in</w:t>
      </w:r>
      <w:r>
        <w:rPr>
          <w:spacing w:val="23"/>
          <w:w w:val="105"/>
        </w:rPr>
        <w:t xml:space="preserve"> </w:t>
      </w:r>
      <w:r>
        <w:rPr>
          <w:w w:val="105"/>
        </w:rPr>
        <w:t>conjunction</w:t>
      </w:r>
      <w:r>
        <w:rPr>
          <w:spacing w:val="22"/>
          <w:w w:val="105"/>
        </w:rPr>
        <w:t xml:space="preserve"> </w:t>
      </w:r>
      <w:r>
        <w:rPr>
          <w:w w:val="105"/>
        </w:rPr>
        <w:t>with</w:t>
      </w:r>
      <w:r>
        <w:rPr>
          <w:spacing w:val="22"/>
          <w:w w:val="105"/>
        </w:rPr>
        <w:t xml:space="preserve"> </w:t>
      </w:r>
      <w:r>
        <w:rPr>
          <w:w w:val="105"/>
        </w:rPr>
        <w:t>traditional</w:t>
      </w:r>
      <w:r>
        <w:rPr>
          <w:spacing w:val="23"/>
          <w:w w:val="105"/>
        </w:rPr>
        <w:t xml:space="preserve"> </w:t>
      </w:r>
      <w:r>
        <w:rPr>
          <w:w w:val="105"/>
        </w:rPr>
        <w:t>technologies”</w:t>
      </w:r>
      <w:r>
        <w:rPr>
          <w:spacing w:val="23"/>
          <w:w w:val="105"/>
        </w:rPr>
        <w:t xml:space="preserve"> </w:t>
      </w:r>
      <w:r>
        <w:rPr>
          <w:w w:val="105"/>
        </w:rPr>
        <w:t xml:space="preserve">[13]. </w:t>
      </w:r>
      <w:r>
        <w:rPr>
          <w:spacing w:val="15"/>
          <w:w w:val="105"/>
        </w:rPr>
        <w:t xml:space="preserve"> </w:t>
      </w:r>
      <w:r>
        <w:rPr>
          <w:w w:val="105"/>
        </w:rPr>
        <w:t>As</w:t>
      </w:r>
      <w:r>
        <w:rPr>
          <w:spacing w:val="22"/>
          <w:w w:val="105"/>
        </w:rPr>
        <w:t xml:space="preserve"> </w:t>
      </w:r>
      <w:r>
        <w:rPr>
          <w:w w:val="105"/>
        </w:rPr>
        <w:t>discussed</w:t>
      </w:r>
      <w:r>
        <w:rPr>
          <w:spacing w:val="23"/>
          <w:w w:val="105"/>
        </w:rPr>
        <w:t xml:space="preserve"> </w:t>
      </w:r>
      <w:r>
        <w:rPr>
          <w:w w:val="105"/>
        </w:rPr>
        <w:t>in</w:t>
      </w:r>
      <w:r>
        <w:rPr>
          <w:spacing w:val="23"/>
          <w:w w:val="105"/>
        </w:rPr>
        <w:t xml:space="preserve"> </w:t>
      </w:r>
      <w:r>
        <w:rPr>
          <w:w w:val="105"/>
        </w:rPr>
        <w:t>[13],</w:t>
      </w:r>
      <w:r>
        <w:rPr>
          <w:spacing w:val="26"/>
          <w:w w:val="105"/>
        </w:rPr>
        <w:t xml:space="preserve"> </w:t>
      </w:r>
      <w:r>
        <w:rPr>
          <w:w w:val="105"/>
        </w:rPr>
        <w:t>the</w:t>
      </w:r>
    </w:p>
    <w:p w14:paraId="459D6A18" w14:textId="77777777" w:rsidR="00551168" w:rsidRDefault="00551168">
      <w:pPr>
        <w:spacing w:line="312" w:lineRule="auto"/>
        <w:jc w:val="both"/>
        <w:sectPr w:rsidR="00551168">
          <w:pgSz w:w="12240" w:h="15840"/>
          <w:pgMar w:top="1500" w:right="0" w:bottom="1300" w:left="1200" w:header="0" w:footer="1110" w:gutter="0"/>
          <w:cols w:space="720"/>
        </w:sectPr>
      </w:pPr>
    </w:p>
    <w:p w14:paraId="42FC062B" w14:textId="77777777" w:rsidR="00551168" w:rsidRDefault="00551168">
      <w:pPr>
        <w:pStyle w:val="BodyText"/>
        <w:spacing w:before="3"/>
        <w:rPr>
          <w:sz w:val="16"/>
        </w:rPr>
      </w:pPr>
    </w:p>
    <w:p w14:paraId="5985653A" w14:textId="77777777" w:rsidR="00551168" w:rsidRDefault="00647E4E">
      <w:pPr>
        <w:pStyle w:val="BodyText"/>
        <w:spacing w:before="56" w:line="312" w:lineRule="auto"/>
        <w:ind w:left="330" w:right="1529"/>
        <w:jc w:val="both"/>
      </w:pPr>
      <w:r>
        <w:rPr>
          <w:w w:val="105"/>
        </w:rPr>
        <w:t xml:space="preserve">following are workplace conditions where AR is applicable, </w:t>
      </w:r>
      <w:r>
        <w:rPr>
          <w:spacing w:val="-3"/>
          <w:w w:val="105"/>
        </w:rPr>
        <w:t xml:space="preserve">namely, </w:t>
      </w:r>
      <w:r>
        <w:rPr>
          <w:w w:val="105"/>
        </w:rPr>
        <w:t>distance communica- tion with 2D or 3D objects provided for visualisation, training and education when using real-life tools, recording of information obtained while training, and a collaborative design and interaction of 3D</w:t>
      </w:r>
      <w:r>
        <w:rPr>
          <w:spacing w:val="59"/>
          <w:w w:val="105"/>
        </w:rPr>
        <w:t xml:space="preserve"> </w:t>
      </w:r>
      <w:r>
        <w:rPr>
          <w:w w:val="105"/>
        </w:rPr>
        <w:t>models.</w:t>
      </w:r>
    </w:p>
    <w:p w14:paraId="6D895874" w14:textId="77777777" w:rsidR="00551168" w:rsidRDefault="00551168">
      <w:pPr>
        <w:pStyle w:val="BodyText"/>
        <w:spacing w:before="1"/>
        <w:rPr>
          <w:sz w:val="31"/>
        </w:rPr>
      </w:pPr>
    </w:p>
    <w:p w14:paraId="49135A0B" w14:textId="77777777" w:rsidR="00551168" w:rsidRDefault="00647E4E">
      <w:pPr>
        <w:pStyle w:val="BodyText"/>
        <w:spacing w:line="312" w:lineRule="auto"/>
        <w:ind w:left="330" w:right="1526" w:firstLine="351"/>
        <w:jc w:val="both"/>
      </w:pPr>
      <w:r>
        <w:rPr>
          <w:w w:val="105"/>
        </w:rPr>
        <w:t>An</w:t>
      </w:r>
      <w:r>
        <w:rPr>
          <w:spacing w:val="-9"/>
          <w:w w:val="105"/>
        </w:rPr>
        <w:t xml:space="preserve"> </w:t>
      </w:r>
      <w:r>
        <w:rPr>
          <w:spacing w:val="-3"/>
          <w:w w:val="105"/>
        </w:rPr>
        <w:t>advantage</w:t>
      </w:r>
      <w:r>
        <w:rPr>
          <w:spacing w:val="-7"/>
          <w:w w:val="105"/>
        </w:rPr>
        <w:t xml:space="preserve"> </w:t>
      </w:r>
      <w:r>
        <w:rPr>
          <w:w w:val="105"/>
        </w:rPr>
        <w:t>which</w:t>
      </w:r>
      <w:r>
        <w:rPr>
          <w:spacing w:val="-7"/>
          <w:w w:val="105"/>
        </w:rPr>
        <w:t xml:space="preserve"> </w:t>
      </w:r>
      <w:r>
        <w:rPr>
          <w:w w:val="105"/>
        </w:rPr>
        <w:t>Augmented</w:t>
      </w:r>
      <w:r>
        <w:rPr>
          <w:spacing w:val="-7"/>
          <w:w w:val="105"/>
        </w:rPr>
        <w:t xml:space="preserve"> </w:t>
      </w:r>
      <w:r>
        <w:rPr>
          <w:w w:val="105"/>
        </w:rPr>
        <w:t>Reality</w:t>
      </w:r>
      <w:r>
        <w:rPr>
          <w:spacing w:val="-8"/>
          <w:w w:val="105"/>
        </w:rPr>
        <w:t xml:space="preserve"> </w:t>
      </w:r>
      <w:r>
        <w:rPr>
          <w:w w:val="105"/>
        </w:rPr>
        <w:t>offers</w:t>
      </w:r>
      <w:r>
        <w:rPr>
          <w:spacing w:val="-7"/>
          <w:w w:val="105"/>
        </w:rPr>
        <w:t xml:space="preserve"> </w:t>
      </w:r>
      <w:r>
        <w:rPr>
          <w:w w:val="105"/>
        </w:rPr>
        <w:t>to</w:t>
      </w:r>
      <w:r>
        <w:rPr>
          <w:spacing w:val="-7"/>
          <w:w w:val="105"/>
        </w:rPr>
        <w:t xml:space="preserve"> </w:t>
      </w:r>
      <w:r>
        <w:rPr>
          <w:w w:val="105"/>
        </w:rPr>
        <w:t>workers</w:t>
      </w:r>
      <w:r>
        <w:rPr>
          <w:spacing w:val="-8"/>
          <w:w w:val="105"/>
        </w:rPr>
        <w:t xml:space="preserve"> </w:t>
      </w:r>
      <w:r>
        <w:rPr>
          <w:w w:val="105"/>
        </w:rPr>
        <w:t>and</w:t>
      </w:r>
      <w:r>
        <w:rPr>
          <w:spacing w:val="-8"/>
          <w:w w:val="105"/>
        </w:rPr>
        <w:t xml:space="preserve"> </w:t>
      </w:r>
      <w:r>
        <w:rPr>
          <w:w w:val="105"/>
        </w:rPr>
        <w:t>managers</w:t>
      </w:r>
      <w:r>
        <w:rPr>
          <w:spacing w:val="-7"/>
          <w:w w:val="105"/>
        </w:rPr>
        <w:t xml:space="preserve"> </w:t>
      </w:r>
      <w:r>
        <w:rPr>
          <w:w w:val="105"/>
        </w:rPr>
        <w:t>is</w:t>
      </w:r>
      <w:r>
        <w:rPr>
          <w:spacing w:val="-7"/>
          <w:w w:val="105"/>
        </w:rPr>
        <w:t xml:space="preserve"> </w:t>
      </w:r>
      <w:r>
        <w:rPr>
          <w:w w:val="105"/>
        </w:rPr>
        <w:t>“[t]he</w:t>
      </w:r>
      <w:r>
        <w:rPr>
          <w:spacing w:val="-7"/>
          <w:w w:val="105"/>
        </w:rPr>
        <w:t xml:space="preserve"> </w:t>
      </w:r>
      <w:r>
        <w:rPr>
          <w:w w:val="105"/>
        </w:rPr>
        <w:t xml:space="preserve">ability to author their </w:t>
      </w:r>
      <w:r>
        <w:rPr>
          <w:spacing w:val="-3"/>
          <w:w w:val="105"/>
        </w:rPr>
        <w:t xml:space="preserve">own </w:t>
      </w:r>
      <w:r>
        <w:rPr>
          <w:w w:val="105"/>
        </w:rPr>
        <w:t xml:space="preserve">environment </w:t>
      </w:r>
      <w:r>
        <w:rPr>
          <w:spacing w:val="-4"/>
          <w:w w:val="105"/>
        </w:rPr>
        <w:t xml:space="preserve">by </w:t>
      </w:r>
      <w:r>
        <w:rPr>
          <w:w w:val="105"/>
        </w:rPr>
        <w:t xml:space="preserve">embedding the </w:t>
      </w:r>
      <w:r>
        <w:rPr>
          <w:spacing w:val="-3"/>
          <w:w w:val="105"/>
        </w:rPr>
        <w:t xml:space="preserve">relevant </w:t>
      </w:r>
      <w:r>
        <w:rPr>
          <w:w w:val="105"/>
        </w:rPr>
        <w:t xml:space="preserve">information needed for task completion” [13]. Nonetheless, a common problem during work training is that the expert individual needs to provide the respective information to the trainee in the most under- standable </w:t>
      </w:r>
      <w:r>
        <w:rPr>
          <w:spacing w:val="-5"/>
          <w:w w:val="105"/>
        </w:rPr>
        <w:t xml:space="preserve">way </w:t>
      </w:r>
      <w:r>
        <w:rPr>
          <w:w w:val="105"/>
        </w:rPr>
        <w:t xml:space="preserve">possible. Therefore, through AR </w:t>
      </w:r>
      <w:r>
        <w:rPr>
          <w:spacing w:val="-3"/>
          <w:w w:val="105"/>
        </w:rPr>
        <w:t xml:space="preserve">technology, </w:t>
      </w:r>
      <w:r>
        <w:rPr>
          <w:w w:val="105"/>
        </w:rPr>
        <w:t xml:space="preserve">the trainee can tailor </w:t>
      </w:r>
      <w:r>
        <w:rPr>
          <w:spacing w:val="-3"/>
          <w:w w:val="105"/>
        </w:rPr>
        <w:t xml:space="preserve">how </w:t>
      </w:r>
      <w:r>
        <w:rPr>
          <w:w w:val="105"/>
        </w:rPr>
        <w:t xml:space="preserve">that information is presented, and thus, Augmented Reality </w:t>
      </w:r>
      <w:r>
        <w:rPr>
          <w:spacing w:val="-3"/>
          <w:w w:val="105"/>
        </w:rPr>
        <w:t xml:space="preserve">may </w:t>
      </w:r>
      <w:r>
        <w:rPr>
          <w:spacing w:val="3"/>
          <w:w w:val="105"/>
        </w:rPr>
        <w:t xml:space="preserve">be </w:t>
      </w:r>
      <w:r>
        <w:rPr>
          <w:w w:val="105"/>
        </w:rPr>
        <w:t>capable of understanding its</w:t>
      </w:r>
      <w:r>
        <w:rPr>
          <w:spacing w:val="16"/>
          <w:w w:val="105"/>
        </w:rPr>
        <w:t xml:space="preserve"> </w:t>
      </w:r>
      <w:r>
        <w:rPr>
          <w:w w:val="105"/>
        </w:rPr>
        <w:t>users</w:t>
      </w:r>
      <w:r>
        <w:rPr>
          <w:spacing w:val="17"/>
          <w:w w:val="105"/>
        </w:rPr>
        <w:t xml:space="preserve"> </w:t>
      </w:r>
      <w:r>
        <w:rPr>
          <w:w w:val="105"/>
        </w:rPr>
        <w:t>such</w:t>
      </w:r>
      <w:r>
        <w:rPr>
          <w:spacing w:val="17"/>
          <w:w w:val="105"/>
        </w:rPr>
        <w:t xml:space="preserve"> </w:t>
      </w:r>
      <w:r>
        <w:rPr>
          <w:w w:val="105"/>
        </w:rPr>
        <w:t>that</w:t>
      </w:r>
      <w:r>
        <w:rPr>
          <w:spacing w:val="16"/>
          <w:w w:val="105"/>
        </w:rPr>
        <w:t xml:space="preserve"> </w:t>
      </w:r>
      <w:r>
        <w:rPr>
          <w:w w:val="105"/>
        </w:rPr>
        <w:t>it</w:t>
      </w:r>
      <w:r>
        <w:rPr>
          <w:spacing w:val="17"/>
          <w:w w:val="105"/>
        </w:rPr>
        <w:t xml:space="preserve"> </w:t>
      </w:r>
      <w:r>
        <w:rPr>
          <w:spacing w:val="-3"/>
          <w:w w:val="105"/>
        </w:rPr>
        <w:t>may</w:t>
      </w:r>
      <w:r>
        <w:rPr>
          <w:spacing w:val="17"/>
          <w:w w:val="105"/>
        </w:rPr>
        <w:t xml:space="preserve"> </w:t>
      </w:r>
      <w:r>
        <w:rPr>
          <w:w w:val="105"/>
        </w:rPr>
        <w:t>adapt</w:t>
      </w:r>
      <w:r>
        <w:rPr>
          <w:spacing w:val="16"/>
          <w:w w:val="105"/>
        </w:rPr>
        <w:t xml:space="preserve"> </w:t>
      </w:r>
      <w:r>
        <w:rPr>
          <w:w w:val="105"/>
        </w:rPr>
        <w:t>to</w:t>
      </w:r>
      <w:r>
        <w:rPr>
          <w:spacing w:val="17"/>
          <w:w w:val="105"/>
        </w:rPr>
        <w:t xml:space="preserve"> </w:t>
      </w:r>
      <w:r>
        <w:rPr>
          <w:w w:val="105"/>
        </w:rPr>
        <w:t>future</w:t>
      </w:r>
      <w:r>
        <w:rPr>
          <w:spacing w:val="17"/>
          <w:w w:val="105"/>
        </w:rPr>
        <w:t xml:space="preserve"> </w:t>
      </w:r>
      <w:r>
        <w:rPr>
          <w:w w:val="105"/>
        </w:rPr>
        <w:t>possible</w:t>
      </w:r>
      <w:r>
        <w:rPr>
          <w:spacing w:val="17"/>
          <w:w w:val="105"/>
        </w:rPr>
        <w:t xml:space="preserve"> </w:t>
      </w:r>
      <w:r>
        <w:rPr>
          <w:w w:val="105"/>
        </w:rPr>
        <w:t>users.</w:t>
      </w:r>
    </w:p>
    <w:p w14:paraId="0672343D" w14:textId="77777777" w:rsidR="00551168" w:rsidRDefault="00551168">
      <w:pPr>
        <w:pStyle w:val="BodyText"/>
        <w:spacing w:before="2"/>
        <w:rPr>
          <w:sz w:val="33"/>
        </w:rPr>
      </w:pPr>
    </w:p>
    <w:p w14:paraId="664AAC46" w14:textId="77777777" w:rsidR="00551168" w:rsidRDefault="00647E4E">
      <w:pPr>
        <w:pStyle w:val="Heading2"/>
        <w:numPr>
          <w:ilvl w:val="1"/>
          <w:numId w:val="9"/>
        </w:numPr>
        <w:tabs>
          <w:tab w:val="left" w:pos="1066"/>
        </w:tabs>
        <w:spacing w:before="1"/>
        <w:jc w:val="both"/>
      </w:pPr>
      <w:bookmarkStart w:id="17" w:name="_TOC_250012"/>
      <w:r>
        <w:rPr>
          <w:w w:val="115"/>
        </w:rPr>
        <w:t>Recommendation Systems for Augmented</w:t>
      </w:r>
      <w:r>
        <w:rPr>
          <w:spacing w:val="39"/>
          <w:w w:val="115"/>
        </w:rPr>
        <w:t xml:space="preserve"> </w:t>
      </w:r>
      <w:bookmarkEnd w:id="17"/>
      <w:r>
        <w:rPr>
          <w:w w:val="115"/>
        </w:rPr>
        <w:t>Reality</w:t>
      </w:r>
    </w:p>
    <w:p w14:paraId="59BFE866" w14:textId="77777777" w:rsidR="00551168" w:rsidRDefault="00647E4E">
      <w:pPr>
        <w:pStyle w:val="BodyText"/>
        <w:spacing w:before="158" w:line="252" w:lineRule="auto"/>
        <w:ind w:left="330" w:right="1528"/>
        <w:jc w:val="both"/>
      </w:pPr>
      <w:r>
        <w:rPr>
          <w:w w:val="105"/>
        </w:rPr>
        <w:t>Information during job training is crucial for an employee to learn and adapt to the new</w:t>
      </w:r>
      <w:r>
        <w:rPr>
          <w:spacing w:val="-36"/>
          <w:w w:val="105"/>
        </w:rPr>
        <w:t xml:space="preserve"> </w:t>
      </w:r>
      <w:r>
        <w:rPr>
          <w:w w:val="105"/>
        </w:rPr>
        <w:t xml:space="preserve">en- vironment. </w:t>
      </w:r>
      <w:r>
        <w:rPr>
          <w:spacing w:val="-3"/>
          <w:w w:val="105"/>
        </w:rPr>
        <w:t xml:space="preserve">However, </w:t>
      </w:r>
      <w:r>
        <w:rPr>
          <w:w w:val="105"/>
        </w:rPr>
        <w:t>an overwhelming amount of information provided to a new</w:t>
      </w:r>
      <w:r>
        <w:rPr>
          <w:spacing w:val="-41"/>
          <w:w w:val="105"/>
        </w:rPr>
        <w:t xml:space="preserve"> </w:t>
      </w:r>
      <w:r>
        <w:rPr>
          <w:w w:val="105"/>
        </w:rPr>
        <w:t xml:space="preserve">employee </w:t>
      </w:r>
      <w:r>
        <w:rPr>
          <w:spacing w:val="-3"/>
          <w:w w:val="105"/>
        </w:rPr>
        <w:t xml:space="preserve">may </w:t>
      </w:r>
      <w:r>
        <w:rPr>
          <w:spacing w:val="3"/>
          <w:w w:val="105"/>
        </w:rPr>
        <w:t xml:space="preserve">be </w:t>
      </w:r>
      <w:r>
        <w:rPr>
          <w:w w:val="105"/>
        </w:rPr>
        <w:t>demotivating.  Augmented Reality is a tool that provides interactive information  to</w:t>
      </w:r>
      <w:r>
        <w:rPr>
          <w:spacing w:val="13"/>
          <w:w w:val="105"/>
        </w:rPr>
        <w:t xml:space="preserve"> </w:t>
      </w:r>
      <w:r>
        <w:rPr>
          <w:w w:val="105"/>
        </w:rPr>
        <w:t>the</w:t>
      </w:r>
      <w:r>
        <w:rPr>
          <w:spacing w:val="14"/>
          <w:w w:val="105"/>
        </w:rPr>
        <w:t xml:space="preserve"> </w:t>
      </w:r>
      <w:r>
        <w:rPr>
          <w:w w:val="105"/>
        </w:rPr>
        <w:t>user</w:t>
      </w:r>
      <w:r>
        <w:rPr>
          <w:spacing w:val="14"/>
          <w:w w:val="105"/>
        </w:rPr>
        <w:t xml:space="preserve"> </w:t>
      </w:r>
      <w:r>
        <w:rPr>
          <w:w w:val="105"/>
        </w:rPr>
        <w:t>while</w:t>
      </w:r>
      <w:r>
        <w:rPr>
          <w:spacing w:val="13"/>
          <w:w w:val="105"/>
        </w:rPr>
        <w:t xml:space="preserve"> </w:t>
      </w:r>
      <w:r>
        <w:rPr>
          <w:w w:val="105"/>
        </w:rPr>
        <w:t>also</w:t>
      </w:r>
      <w:r>
        <w:rPr>
          <w:spacing w:val="14"/>
          <w:w w:val="105"/>
        </w:rPr>
        <w:t xml:space="preserve"> </w:t>
      </w:r>
      <w:r>
        <w:rPr>
          <w:w w:val="105"/>
        </w:rPr>
        <w:t>obtaining</w:t>
      </w:r>
      <w:r>
        <w:rPr>
          <w:spacing w:val="14"/>
          <w:w w:val="105"/>
        </w:rPr>
        <w:t xml:space="preserve"> </w:t>
      </w:r>
      <w:r>
        <w:rPr>
          <w:w w:val="105"/>
        </w:rPr>
        <w:t>information</w:t>
      </w:r>
      <w:r>
        <w:rPr>
          <w:spacing w:val="13"/>
          <w:w w:val="105"/>
        </w:rPr>
        <w:t xml:space="preserve"> </w:t>
      </w:r>
      <w:r>
        <w:rPr>
          <w:w w:val="105"/>
        </w:rPr>
        <w:t>from</w:t>
      </w:r>
      <w:r>
        <w:rPr>
          <w:spacing w:val="14"/>
          <w:w w:val="105"/>
        </w:rPr>
        <w:t xml:space="preserve"> </w:t>
      </w:r>
      <w:r>
        <w:rPr>
          <w:w w:val="105"/>
        </w:rPr>
        <w:t>the</w:t>
      </w:r>
      <w:r>
        <w:rPr>
          <w:spacing w:val="14"/>
          <w:w w:val="105"/>
        </w:rPr>
        <w:t xml:space="preserve"> </w:t>
      </w:r>
      <w:r>
        <w:rPr>
          <w:w w:val="105"/>
        </w:rPr>
        <w:t>user.</w:t>
      </w:r>
      <w:r>
        <w:rPr>
          <w:spacing w:val="39"/>
          <w:w w:val="105"/>
        </w:rPr>
        <w:t xml:space="preserve"> </w:t>
      </w:r>
      <w:r>
        <w:rPr>
          <w:w w:val="105"/>
        </w:rPr>
        <w:t>Nevertheless,</w:t>
      </w:r>
    </w:p>
    <w:p w14:paraId="32436B45" w14:textId="77777777" w:rsidR="00551168" w:rsidRDefault="00551168">
      <w:pPr>
        <w:pStyle w:val="BodyText"/>
        <w:spacing w:before="10"/>
      </w:pPr>
    </w:p>
    <w:p w14:paraId="5F770437" w14:textId="77777777" w:rsidR="00551168" w:rsidRDefault="00647E4E">
      <w:pPr>
        <w:spacing w:before="1" w:line="256" w:lineRule="auto"/>
        <w:ind w:left="916" w:right="2114"/>
        <w:jc w:val="both"/>
      </w:pPr>
      <w:r>
        <w:rPr>
          <w:w w:val="105"/>
        </w:rPr>
        <w:t>...[t]he fact that the typical scene of these applications mix real and virtual elements can be a motivating factor for users. However, this feature may also make the inter- action more complicated, which can affect the user experience in performing tasks within the application.[33]</w:t>
      </w:r>
    </w:p>
    <w:p w14:paraId="73E99D20" w14:textId="77777777" w:rsidR="00551168" w:rsidRDefault="00551168">
      <w:pPr>
        <w:pStyle w:val="BodyText"/>
        <w:spacing w:before="10"/>
        <w:rPr>
          <w:sz w:val="26"/>
        </w:rPr>
      </w:pPr>
    </w:p>
    <w:p w14:paraId="643DCB16" w14:textId="77777777" w:rsidR="00551168" w:rsidRDefault="00647E4E">
      <w:pPr>
        <w:pStyle w:val="BodyText"/>
        <w:spacing w:line="312" w:lineRule="auto"/>
        <w:ind w:left="330" w:right="1525"/>
        <w:jc w:val="both"/>
      </w:pPr>
      <w:r>
        <w:rPr>
          <w:w w:val="105"/>
        </w:rPr>
        <w:t xml:space="preserve">“[R]ecommender systems (RS) </w:t>
      </w:r>
      <w:r>
        <w:rPr>
          <w:spacing w:val="-4"/>
          <w:w w:val="105"/>
        </w:rPr>
        <w:t xml:space="preserve">have </w:t>
      </w:r>
      <w:r>
        <w:rPr>
          <w:spacing w:val="-3"/>
          <w:w w:val="105"/>
        </w:rPr>
        <w:t xml:space="preserve">proven </w:t>
      </w:r>
      <w:r>
        <w:rPr>
          <w:w w:val="105"/>
        </w:rPr>
        <w:t xml:space="preserve">to </w:t>
      </w:r>
      <w:r>
        <w:rPr>
          <w:spacing w:val="3"/>
          <w:w w:val="105"/>
        </w:rPr>
        <w:t xml:space="preserve">be </w:t>
      </w:r>
      <w:r>
        <w:rPr>
          <w:w w:val="105"/>
        </w:rPr>
        <w:t xml:space="preserve">a valuable tool for online users to cope with the information overload” [11]. Recommendation systems provide tailored informa- tion to dierent users based on their preference. “[T]hus, it is important to oer the user a personal response, but also a context-dependent and constrained </w:t>
      </w:r>
      <w:r>
        <w:rPr>
          <w:spacing w:val="-4"/>
          <w:w w:val="105"/>
        </w:rPr>
        <w:t xml:space="preserve">by </w:t>
      </w:r>
      <w:r>
        <w:rPr>
          <w:w w:val="105"/>
        </w:rPr>
        <w:t xml:space="preserve">the limited computing capacities of the mobile devices” [11, 4, 38, 30]. Therefore, the recommendation system should provide its user with information which might </w:t>
      </w:r>
      <w:r>
        <w:rPr>
          <w:spacing w:val="3"/>
          <w:w w:val="105"/>
        </w:rPr>
        <w:t xml:space="preserve">be </w:t>
      </w:r>
      <w:r>
        <w:rPr>
          <w:w w:val="105"/>
        </w:rPr>
        <w:t>of interest to them, but which  also</w:t>
      </w:r>
      <w:r>
        <w:rPr>
          <w:spacing w:val="15"/>
          <w:w w:val="105"/>
        </w:rPr>
        <w:t xml:space="preserve"> </w:t>
      </w:r>
      <w:r>
        <w:rPr>
          <w:w w:val="105"/>
        </w:rPr>
        <w:t>makes</w:t>
      </w:r>
      <w:r>
        <w:rPr>
          <w:spacing w:val="15"/>
          <w:w w:val="105"/>
        </w:rPr>
        <w:t xml:space="preserve"> </w:t>
      </w:r>
      <w:r>
        <w:rPr>
          <w:w w:val="105"/>
        </w:rPr>
        <w:t>sense</w:t>
      </w:r>
      <w:r>
        <w:rPr>
          <w:spacing w:val="15"/>
          <w:w w:val="105"/>
        </w:rPr>
        <w:t xml:space="preserve"> </w:t>
      </w:r>
      <w:r>
        <w:rPr>
          <w:w w:val="105"/>
        </w:rPr>
        <w:t>in</w:t>
      </w:r>
      <w:r>
        <w:rPr>
          <w:spacing w:val="15"/>
          <w:w w:val="105"/>
        </w:rPr>
        <w:t xml:space="preserve"> </w:t>
      </w:r>
      <w:r>
        <w:rPr>
          <w:w w:val="105"/>
        </w:rPr>
        <w:t>the</w:t>
      </w:r>
      <w:r>
        <w:rPr>
          <w:spacing w:val="15"/>
          <w:w w:val="105"/>
        </w:rPr>
        <w:t xml:space="preserve"> </w:t>
      </w:r>
      <w:r>
        <w:rPr>
          <w:w w:val="105"/>
        </w:rPr>
        <w:t>context</w:t>
      </w:r>
      <w:r>
        <w:rPr>
          <w:spacing w:val="15"/>
          <w:w w:val="105"/>
        </w:rPr>
        <w:t xml:space="preserve"> </w:t>
      </w:r>
      <w:r>
        <w:rPr>
          <w:w w:val="105"/>
        </w:rPr>
        <w:t>and</w:t>
      </w:r>
      <w:r>
        <w:rPr>
          <w:spacing w:val="15"/>
          <w:w w:val="105"/>
        </w:rPr>
        <w:t xml:space="preserve"> </w:t>
      </w:r>
      <w:r>
        <w:rPr>
          <w:w w:val="105"/>
        </w:rPr>
        <w:t>location</w:t>
      </w:r>
      <w:r>
        <w:rPr>
          <w:spacing w:val="15"/>
          <w:w w:val="105"/>
        </w:rPr>
        <w:t xml:space="preserve"> </w:t>
      </w:r>
      <w:r>
        <w:rPr>
          <w:w w:val="105"/>
        </w:rPr>
        <w:t>they</w:t>
      </w:r>
      <w:r>
        <w:rPr>
          <w:spacing w:val="15"/>
          <w:w w:val="105"/>
        </w:rPr>
        <w:t xml:space="preserve"> </w:t>
      </w:r>
      <w:r>
        <w:rPr>
          <w:w w:val="105"/>
        </w:rPr>
        <w:t>are</w:t>
      </w:r>
      <w:r>
        <w:rPr>
          <w:spacing w:val="15"/>
          <w:w w:val="105"/>
        </w:rPr>
        <w:t xml:space="preserve"> </w:t>
      </w:r>
      <w:r>
        <w:rPr>
          <w:w w:val="105"/>
        </w:rPr>
        <w:t>using</w:t>
      </w:r>
      <w:r>
        <w:rPr>
          <w:spacing w:val="15"/>
          <w:w w:val="105"/>
        </w:rPr>
        <w:t xml:space="preserve"> </w:t>
      </w:r>
      <w:r>
        <w:rPr>
          <w:w w:val="105"/>
        </w:rPr>
        <w:t>it.</w:t>
      </w:r>
    </w:p>
    <w:p w14:paraId="31A4EB93" w14:textId="77777777" w:rsidR="00551168" w:rsidRDefault="00551168">
      <w:pPr>
        <w:pStyle w:val="BodyText"/>
        <w:rPr>
          <w:sz w:val="31"/>
        </w:rPr>
      </w:pPr>
    </w:p>
    <w:p w14:paraId="1EEE456A" w14:textId="77777777" w:rsidR="00551168" w:rsidRDefault="00647E4E">
      <w:pPr>
        <w:pStyle w:val="BodyText"/>
        <w:spacing w:line="312" w:lineRule="auto"/>
        <w:ind w:left="330" w:right="1526" w:firstLine="351"/>
        <w:jc w:val="both"/>
      </w:pPr>
      <w:r>
        <w:rPr>
          <w:w w:val="105"/>
        </w:rPr>
        <w:t xml:space="preserve">Collaborative filtering techniques </w:t>
      </w:r>
      <w:r>
        <w:rPr>
          <w:spacing w:val="-4"/>
          <w:w w:val="105"/>
        </w:rPr>
        <w:t xml:space="preserve">have </w:t>
      </w:r>
      <w:r>
        <w:rPr>
          <w:w w:val="105"/>
        </w:rPr>
        <w:t xml:space="preserve">been widely adapted in recommender systems. </w:t>
      </w:r>
      <w:r>
        <w:rPr>
          <w:spacing w:val="-3"/>
          <w:w w:val="105"/>
        </w:rPr>
        <w:t xml:space="preserve">However, </w:t>
      </w:r>
      <w:r>
        <w:rPr>
          <w:w w:val="105"/>
        </w:rPr>
        <w:t xml:space="preserve">traditional recommender systems in Augmented Reality cannot </w:t>
      </w:r>
      <w:r>
        <w:rPr>
          <w:spacing w:val="3"/>
          <w:w w:val="105"/>
        </w:rPr>
        <w:t xml:space="preserve">be </w:t>
      </w:r>
      <w:r>
        <w:rPr>
          <w:w w:val="105"/>
        </w:rPr>
        <w:t>easily</w:t>
      </w:r>
      <w:r>
        <w:rPr>
          <w:spacing w:val="-41"/>
          <w:w w:val="105"/>
        </w:rPr>
        <w:t xml:space="preserve"> </w:t>
      </w:r>
      <w:r>
        <w:rPr>
          <w:w w:val="105"/>
        </w:rPr>
        <w:t>adapted and deployed since they dierentiate in the following areas: location, timing, first time use of</w:t>
      </w:r>
      <w:r>
        <w:rPr>
          <w:spacing w:val="11"/>
          <w:w w:val="105"/>
        </w:rPr>
        <w:t xml:space="preserve"> </w:t>
      </w:r>
      <w:r>
        <w:rPr>
          <w:w w:val="105"/>
        </w:rPr>
        <w:t>the</w:t>
      </w:r>
      <w:r>
        <w:rPr>
          <w:spacing w:val="12"/>
          <w:w w:val="105"/>
        </w:rPr>
        <w:t xml:space="preserve"> </w:t>
      </w:r>
      <w:r>
        <w:rPr>
          <w:w w:val="105"/>
        </w:rPr>
        <w:t>application,</w:t>
      </w:r>
      <w:r>
        <w:rPr>
          <w:spacing w:val="12"/>
          <w:w w:val="105"/>
        </w:rPr>
        <w:t xml:space="preserve"> </w:t>
      </w:r>
      <w:r>
        <w:rPr>
          <w:w w:val="105"/>
        </w:rPr>
        <w:t>and</w:t>
      </w:r>
      <w:r>
        <w:rPr>
          <w:spacing w:val="11"/>
          <w:w w:val="105"/>
        </w:rPr>
        <w:t xml:space="preserve"> </w:t>
      </w:r>
      <w:r>
        <w:rPr>
          <w:w w:val="105"/>
        </w:rPr>
        <w:t>immediate</w:t>
      </w:r>
      <w:r>
        <w:rPr>
          <w:spacing w:val="11"/>
          <w:w w:val="105"/>
        </w:rPr>
        <w:t xml:space="preserve"> </w:t>
      </w:r>
      <w:r>
        <w:rPr>
          <w:w w:val="105"/>
        </w:rPr>
        <w:t>response</w:t>
      </w:r>
      <w:r>
        <w:rPr>
          <w:spacing w:val="12"/>
          <w:w w:val="105"/>
        </w:rPr>
        <w:t xml:space="preserve"> </w:t>
      </w:r>
      <w:r>
        <w:rPr>
          <w:w w:val="105"/>
        </w:rPr>
        <w:t>from</w:t>
      </w:r>
      <w:r>
        <w:rPr>
          <w:spacing w:val="10"/>
          <w:w w:val="105"/>
        </w:rPr>
        <w:t xml:space="preserve"> </w:t>
      </w:r>
      <w:r>
        <w:rPr>
          <w:w w:val="105"/>
        </w:rPr>
        <w:t>the</w:t>
      </w:r>
      <w:r>
        <w:rPr>
          <w:spacing w:val="12"/>
          <w:w w:val="105"/>
        </w:rPr>
        <w:t xml:space="preserve"> </w:t>
      </w:r>
      <w:r>
        <w:rPr>
          <w:w w:val="105"/>
        </w:rPr>
        <w:t>AR</w:t>
      </w:r>
      <w:r>
        <w:rPr>
          <w:spacing w:val="11"/>
          <w:w w:val="105"/>
        </w:rPr>
        <w:t xml:space="preserve"> </w:t>
      </w:r>
      <w:r>
        <w:rPr>
          <w:w w:val="105"/>
        </w:rPr>
        <w:t>application,</w:t>
      </w:r>
      <w:r>
        <w:rPr>
          <w:spacing w:val="11"/>
          <w:w w:val="105"/>
        </w:rPr>
        <w:t xml:space="preserve"> </w:t>
      </w:r>
      <w:r>
        <w:rPr>
          <w:w w:val="105"/>
        </w:rPr>
        <w:t>as</w:t>
      </w:r>
      <w:r>
        <w:rPr>
          <w:spacing w:val="12"/>
          <w:w w:val="105"/>
        </w:rPr>
        <w:t xml:space="preserve"> </w:t>
      </w:r>
      <w:r>
        <w:rPr>
          <w:w w:val="105"/>
        </w:rPr>
        <w:t>discussed</w:t>
      </w:r>
      <w:r>
        <w:rPr>
          <w:spacing w:val="12"/>
          <w:w w:val="105"/>
        </w:rPr>
        <w:t xml:space="preserve"> </w:t>
      </w:r>
      <w:r>
        <w:rPr>
          <w:w w:val="105"/>
        </w:rPr>
        <w:t>in</w:t>
      </w:r>
      <w:r>
        <w:rPr>
          <w:spacing w:val="11"/>
          <w:w w:val="105"/>
        </w:rPr>
        <w:t xml:space="preserve"> </w:t>
      </w:r>
      <w:r>
        <w:rPr>
          <w:w w:val="105"/>
        </w:rPr>
        <w:t>[39].</w:t>
      </w:r>
    </w:p>
    <w:p w14:paraId="35E9B346" w14:textId="77777777" w:rsidR="00551168" w:rsidRDefault="00551168">
      <w:pPr>
        <w:spacing w:line="312" w:lineRule="auto"/>
        <w:jc w:val="both"/>
        <w:sectPr w:rsidR="00551168">
          <w:pgSz w:w="12240" w:h="15840"/>
          <w:pgMar w:top="1500" w:right="0" w:bottom="1300" w:left="1200" w:header="0" w:footer="1110" w:gutter="0"/>
          <w:cols w:space="720"/>
        </w:sectPr>
      </w:pPr>
    </w:p>
    <w:p w14:paraId="618F4E02" w14:textId="77777777" w:rsidR="00551168" w:rsidRDefault="00551168">
      <w:pPr>
        <w:pStyle w:val="BodyText"/>
        <w:spacing w:before="3"/>
        <w:rPr>
          <w:sz w:val="16"/>
        </w:rPr>
      </w:pPr>
    </w:p>
    <w:p w14:paraId="51B08ACD" w14:textId="77777777" w:rsidR="00551168" w:rsidRDefault="00647E4E">
      <w:pPr>
        <w:pStyle w:val="BodyText"/>
        <w:spacing w:before="56" w:line="312" w:lineRule="auto"/>
        <w:ind w:left="330" w:right="1527"/>
        <w:jc w:val="both"/>
      </w:pPr>
      <w:r>
        <w:rPr>
          <w:w w:val="105"/>
        </w:rPr>
        <w:t xml:space="preserve">Distance-based filtering and visibility-based filtering are commonly used in Augmented </w:t>
      </w:r>
      <w:r>
        <w:rPr>
          <w:spacing w:val="-4"/>
          <w:w w:val="105"/>
        </w:rPr>
        <w:t xml:space="preserve">Reality. </w:t>
      </w:r>
      <w:r>
        <w:rPr>
          <w:w w:val="105"/>
        </w:rPr>
        <w:t xml:space="preserve">In [39], a random walk algorithm </w:t>
      </w:r>
      <w:r>
        <w:rPr>
          <w:spacing w:val="-3"/>
          <w:w w:val="105"/>
        </w:rPr>
        <w:t xml:space="preserve">was </w:t>
      </w:r>
      <w:r>
        <w:rPr>
          <w:w w:val="105"/>
        </w:rPr>
        <w:t xml:space="preserve">incorporated, whose recommendations are based on user preferences, behaviour patterns, history records, and information from social media. </w:t>
      </w:r>
      <w:r>
        <w:rPr>
          <w:spacing w:val="-3"/>
          <w:w w:val="105"/>
        </w:rPr>
        <w:t xml:space="preserve">However, </w:t>
      </w:r>
      <w:r>
        <w:rPr>
          <w:w w:val="105"/>
        </w:rPr>
        <w:t xml:space="preserve">in the latter research, user feedback </w:t>
      </w:r>
      <w:r>
        <w:rPr>
          <w:spacing w:val="-3"/>
          <w:w w:val="105"/>
        </w:rPr>
        <w:t xml:space="preserve">was </w:t>
      </w:r>
      <w:r>
        <w:rPr>
          <w:w w:val="105"/>
        </w:rPr>
        <w:t xml:space="preserve">not evaluated, which would </w:t>
      </w:r>
      <w:r>
        <w:rPr>
          <w:spacing w:val="-4"/>
          <w:w w:val="105"/>
        </w:rPr>
        <w:t xml:space="preserve">have </w:t>
      </w:r>
      <w:r>
        <w:rPr>
          <w:w w:val="105"/>
        </w:rPr>
        <w:t>helped to provide the efficiency and performance of the AR recommender system.</w:t>
      </w:r>
    </w:p>
    <w:p w14:paraId="7CC9BFC6" w14:textId="77777777" w:rsidR="00551168" w:rsidRDefault="00551168">
      <w:pPr>
        <w:pStyle w:val="BodyText"/>
        <w:spacing w:before="1"/>
        <w:rPr>
          <w:sz w:val="31"/>
        </w:rPr>
      </w:pPr>
    </w:p>
    <w:p w14:paraId="62CEFEF2" w14:textId="77777777" w:rsidR="00551168" w:rsidRDefault="00647E4E">
      <w:pPr>
        <w:pStyle w:val="BodyText"/>
        <w:spacing w:line="312" w:lineRule="auto"/>
        <w:ind w:left="330" w:right="1527" w:firstLine="351"/>
        <w:jc w:val="both"/>
      </w:pPr>
      <w:r>
        <w:rPr>
          <w:w w:val="105"/>
        </w:rPr>
        <w:t xml:space="preserve">An alternative to using location or distance-based recommendation, Augmented Real- </w:t>
      </w:r>
      <w:r>
        <w:rPr>
          <w:spacing w:val="-3"/>
          <w:w w:val="105"/>
        </w:rPr>
        <w:t xml:space="preserve">ity </w:t>
      </w:r>
      <w:r>
        <w:rPr>
          <w:w w:val="105"/>
        </w:rPr>
        <w:t xml:space="preserve">applications can make use of time-based recommendation systems, that is, the amount of time one would generally take to complete a task using the AR application.  A task   </w:t>
      </w:r>
      <w:r>
        <w:rPr>
          <w:spacing w:val="-3"/>
          <w:w w:val="105"/>
        </w:rPr>
        <w:t xml:space="preserve">may </w:t>
      </w:r>
      <w:r>
        <w:rPr>
          <w:w w:val="105"/>
        </w:rPr>
        <w:t xml:space="preserve">take extensive time to </w:t>
      </w:r>
      <w:r>
        <w:rPr>
          <w:spacing w:val="3"/>
          <w:w w:val="105"/>
        </w:rPr>
        <w:t xml:space="preserve">be </w:t>
      </w:r>
      <w:r>
        <w:rPr>
          <w:w w:val="105"/>
        </w:rPr>
        <w:t xml:space="preserve">completed </w:t>
      </w:r>
      <w:r>
        <w:rPr>
          <w:spacing w:val="-4"/>
          <w:w w:val="105"/>
        </w:rPr>
        <w:t xml:space="preserve">by </w:t>
      </w:r>
      <w:r>
        <w:rPr>
          <w:w w:val="105"/>
        </w:rPr>
        <w:t xml:space="preserve">the user due to several factors, such as, the task itself is complicated, or </w:t>
      </w:r>
      <w:r>
        <w:rPr>
          <w:spacing w:val="-3"/>
          <w:w w:val="105"/>
        </w:rPr>
        <w:t xml:space="preserve">simply, </w:t>
      </w:r>
      <w:r>
        <w:rPr>
          <w:w w:val="105"/>
        </w:rPr>
        <w:t xml:space="preserve">the AR app is incapable of providing the user with  the right instructions and guidance to solve the task, simply because it </w:t>
      </w:r>
      <w:r>
        <w:rPr>
          <w:spacing w:val="-3"/>
          <w:w w:val="105"/>
        </w:rPr>
        <w:t xml:space="preserve">may </w:t>
      </w:r>
      <w:r>
        <w:rPr>
          <w:w w:val="105"/>
        </w:rPr>
        <w:t>lack dierent forms</w:t>
      </w:r>
      <w:r>
        <w:rPr>
          <w:spacing w:val="-10"/>
          <w:w w:val="105"/>
        </w:rPr>
        <w:t xml:space="preserve"> </w:t>
      </w:r>
      <w:r>
        <w:rPr>
          <w:w w:val="105"/>
        </w:rPr>
        <w:t>of</w:t>
      </w:r>
      <w:r>
        <w:rPr>
          <w:spacing w:val="-9"/>
          <w:w w:val="105"/>
        </w:rPr>
        <w:t xml:space="preserve"> </w:t>
      </w:r>
      <w:r>
        <w:rPr>
          <w:w w:val="105"/>
        </w:rPr>
        <w:t>interactive</w:t>
      </w:r>
      <w:r>
        <w:rPr>
          <w:spacing w:val="-9"/>
          <w:w w:val="105"/>
        </w:rPr>
        <w:t xml:space="preserve"> </w:t>
      </w:r>
      <w:r>
        <w:rPr>
          <w:w w:val="105"/>
        </w:rPr>
        <w:t>techniques.</w:t>
      </w:r>
      <w:r>
        <w:rPr>
          <w:spacing w:val="22"/>
          <w:w w:val="105"/>
        </w:rPr>
        <w:t xml:space="preserve"> </w:t>
      </w:r>
      <w:r>
        <w:rPr>
          <w:w w:val="105"/>
        </w:rPr>
        <w:t>The</w:t>
      </w:r>
      <w:r>
        <w:rPr>
          <w:spacing w:val="-9"/>
          <w:w w:val="105"/>
        </w:rPr>
        <w:t xml:space="preserve"> </w:t>
      </w:r>
      <w:r>
        <w:rPr>
          <w:w w:val="105"/>
        </w:rPr>
        <w:t>study</w:t>
      </w:r>
      <w:r>
        <w:rPr>
          <w:spacing w:val="-9"/>
          <w:w w:val="105"/>
        </w:rPr>
        <w:t xml:space="preserve"> </w:t>
      </w:r>
      <w:r>
        <w:rPr>
          <w:spacing w:val="-4"/>
          <w:w w:val="105"/>
        </w:rPr>
        <w:t>by</w:t>
      </w:r>
      <w:r>
        <w:rPr>
          <w:spacing w:val="-9"/>
          <w:w w:val="105"/>
        </w:rPr>
        <w:t xml:space="preserve"> </w:t>
      </w:r>
      <w:r>
        <w:rPr>
          <w:w w:val="105"/>
        </w:rPr>
        <w:t>[33],</w:t>
      </w:r>
      <w:r>
        <w:rPr>
          <w:spacing w:val="-6"/>
          <w:w w:val="105"/>
        </w:rPr>
        <w:t xml:space="preserve"> </w:t>
      </w:r>
      <w:r>
        <w:rPr>
          <w:w w:val="105"/>
        </w:rPr>
        <w:t>defines</w:t>
      </w:r>
      <w:r>
        <w:rPr>
          <w:spacing w:val="-9"/>
          <w:w w:val="105"/>
        </w:rPr>
        <w:t xml:space="preserve"> </w:t>
      </w:r>
      <w:r>
        <w:rPr>
          <w:w w:val="105"/>
        </w:rPr>
        <w:t>“[a]</w:t>
      </w:r>
      <w:r>
        <w:rPr>
          <w:spacing w:val="-9"/>
          <w:w w:val="105"/>
        </w:rPr>
        <w:t xml:space="preserve"> </w:t>
      </w:r>
      <w:r>
        <w:rPr>
          <w:w w:val="105"/>
        </w:rPr>
        <w:t>set</w:t>
      </w:r>
      <w:r>
        <w:rPr>
          <w:spacing w:val="-9"/>
          <w:w w:val="105"/>
        </w:rPr>
        <w:t xml:space="preserve"> </w:t>
      </w:r>
      <w:r>
        <w:rPr>
          <w:w w:val="105"/>
        </w:rPr>
        <w:t>of</w:t>
      </w:r>
      <w:r>
        <w:rPr>
          <w:spacing w:val="-9"/>
          <w:w w:val="105"/>
        </w:rPr>
        <w:t xml:space="preserve"> </w:t>
      </w:r>
      <w:r>
        <w:rPr>
          <w:w w:val="105"/>
        </w:rPr>
        <w:t>procedures</w:t>
      </w:r>
      <w:r>
        <w:rPr>
          <w:spacing w:val="-9"/>
          <w:w w:val="105"/>
        </w:rPr>
        <w:t xml:space="preserve"> </w:t>
      </w:r>
      <w:r>
        <w:rPr>
          <w:w w:val="105"/>
        </w:rPr>
        <w:t>to</w:t>
      </w:r>
      <w:r>
        <w:rPr>
          <w:spacing w:val="-9"/>
          <w:w w:val="105"/>
        </w:rPr>
        <w:t xml:space="preserve"> </w:t>
      </w:r>
      <w:r>
        <w:rPr>
          <w:w w:val="105"/>
        </w:rPr>
        <w:t xml:space="preserve">conduct experiments with users to identify </w:t>
      </w:r>
      <w:r>
        <w:rPr>
          <w:spacing w:val="-3"/>
          <w:w w:val="105"/>
        </w:rPr>
        <w:t xml:space="preserve">how </w:t>
      </w:r>
      <w:r>
        <w:rPr>
          <w:w w:val="105"/>
        </w:rPr>
        <w:t xml:space="preserve">a set of aspects related to the user prole can </w:t>
      </w:r>
      <w:r>
        <w:rPr>
          <w:spacing w:val="3"/>
          <w:w w:val="105"/>
        </w:rPr>
        <w:t xml:space="preserve">be </w:t>
      </w:r>
      <w:r>
        <w:rPr>
          <w:w w:val="105"/>
        </w:rPr>
        <w:t xml:space="preserve">considered to improve mobile AR technology usage”. The result of this research is that young groups of people spent less time completing a task using AR since they were accus- tomed to similar forms of </w:t>
      </w:r>
      <w:r>
        <w:rPr>
          <w:spacing w:val="-3"/>
          <w:w w:val="105"/>
        </w:rPr>
        <w:t xml:space="preserve">technology. </w:t>
      </w:r>
      <w:r>
        <w:rPr>
          <w:w w:val="105"/>
        </w:rPr>
        <w:t xml:space="preserve">On the other hand, users with little to no experience and those of an advanced age took obviously longer to adapt to the </w:t>
      </w:r>
      <w:r>
        <w:rPr>
          <w:spacing w:val="-3"/>
          <w:w w:val="105"/>
        </w:rPr>
        <w:t xml:space="preserve">technology. </w:t>
      </w:r>
      <w:r>
        <w:rPr>
          <w:w w:val="105"/>
        </w:rPr>
        <w:t xml:space="preserve">This </w:t>
      </w:r>
      <w:r>
        <w:rPr>
          <w:spacing w:val="-3"/>
          <w:w w:val="105"/>
        </w:rPr>
        <w:t xml:space="preserve">was </w:t>
      </w:r>
      <w:r>
        <w:rPr>
          <w:w w:val="105"/>
        </w:rPr>
        <w:t xml:space="preserve">due to several factors, other than being newly introduced to such forms of </w:t>
      </w:r>
      <w:r>
        <w:rPr>
          <w:spacing w:val="-3"/>
          <w:w w:val="105"/>
        </w:rPr>
        <w:t xml:space="preserve">technology, </w:t>
      </w:r>
      <w:r>
        <w:rPr>
          <w:w w:val="105"/>
        </w:rPr>
        <w:t xml:space="preserve">one such example could </w:t>
      </w:r>
      <w:r>
        <w:rPr>
          <w:spacing w:val="3"/>
          <w:w w:val="105"/>
        </w:rPr>
        <w:t xml:space="preserve">be </w:t>
      </w:r>
      <w:r>
        <w:rPr>
          <w:w w:val="105"/>
        </w:rPr>
        <w:t>health issues which can hinder their overall performance, such as, eyesight problems and motor</w:t>
      </w:r>
      <w:r>
        <w:rPr>
          <w:spacing w:val="59"/>
          <w:w w:val="105"/>
        </w:rPr>
        <w:t xml:space="preserve"> </w:t>
      </w:r>
      <w:r>
        <w:rPr>
          <w:w w:val="105"/>
        </w:rPr>
        <w:t>coordination.</w:t>
      </w:r>
    </w:p>
    <w:p w14:paraId="3A177909" w14:textId="77777777" w:rsidR="00551168" w:rsidRDefault="00551168">
      <w:pPr>
        <w:pStyle w:val="BodyText"/>
        <w:spacing w:before="10"/>
        <w:rPr>
          <w:sz w:val="30"/>
        </w:rPr>
      </w:pPr>
    </w:p>
    <w:p w14:paraId="318B100F" w14:textId="77777777" w:rsidR="00551168" w:rsidRDefault="00647E4E">
      <w:pPr>
        <w:pStyle w:val="BodyText"/>
        <w:spacing w:line="312" w:lineRule="auto"/>
        <w:ind w:left="330" w:right="1529" w:firstLine="351"/>
        <w:jc w:val="both"/>
      </w:pPr>
      <w:r>
        <w:rPr>
          <w:w w:val="105"/>
        </w:rPr>
        <w:t xml:space="preserve">Therefore,  an AR application cannot assume that the user will interpret easily what    is being overlaid on the screen. They might need to </w:t>
      </w:r>
      <w:r>
        <w:rPr>
          <w:spacing w:val="3"/>
          <w:w w:val="105"/>
        </w:rPr>
        <w:t xml:space="preserve">be </w:t>
      </w:r>
      <w:r>
        <w:rPr>
          <w:w w:val="105"/>
        </w:rPr>
        <w:t>guided throughout the process in order to understand the meaning of dierent symbols being displayed, as well as their</w:t>
      </w:r>
      <w:r>
        <w:rPr>
          <w:spacing w:val="-30"/>
          <w:w w:val="105"/>
        </w:rPr>
        <w:t xml:space="preserve"> </w:t>
      </w:r>
      <w:r>
        <w:rPr>
          <w:w w:val="105"/>
        </w:rPr>
        <w:t>colour and</w:t>
      </w:r>
      <w:r>
        <w:rPr>
          <w:spacing w:val="14"/>
          <w:w w:val="105"/>
        </w:rPr>
        <w:t xml:space="preserve"> </w:t>
      </w:r>
      <w:r>
        <w:rPr>
          <w:w w:val="105"/>
        </w:rPr>
        <w:t>size.</w:t>
      </w:r>
    </w:p>
    <w:p w14:paraId="3EF3D55C" w14:textId="77777777" w:rsidR="00551168" w:rsidRDefault="00551168">
      <w:pPr>
        <w:pStyle w:val="BodyText"/>
        <w:spacing w:before="3"/>
        <w:rPr>
          <w:sz w:val="33"/>
        </w:rPr>
      </w:pPr>
    </w:p>
    <w:p w14:paraId="2B4CEFF5" w14:textId="77777777" w:rsidR="00551168" w:rsidRDefault="00647E4E">
      <w:pPr>
        <w:pStyle w:val="Heading2"/>
        <w:numPr>
          <w:ilvl w:val="1"/>
          <w:numId w:val="9"/>
        </w:numPr>
        <w:tabs>
          <w:tab w:val="left" w:pos="1066"/>
        </w:tabs>
        <w:jc w:val="both"/>
      </w:pPr>
      <w:bookmarkStart w:id="18" w:name="_TOC_250011"/>
      <w:r>
        <w:rPr>
          <w:w w:val="115"/>
        </w:rPr>
        <w:t>Computer</w:t>
      </w:r>
      <w:r>
        <w:rPr>
          <w:spacing w:val="29"/>
          <w:w w:val="115"/>
        </w:rPr>
        <w:t xml:space="preserve"> </w:t>
      </w:r>
      <w:r>
        <w:rPr>
          <w:w w:val="115"/>
        </w:rPr>
        <w:t>Vision</w:t>
      </w:r>
      <w:r>
        <w:rPr>
          <w:spacing w:val="29"/>
          <w:w w:val="115"/>
        </w:rPr>
        <w:t xml:space="preserve"> </w:t>
      </w:r>
      <w:r>
        <w:rPr>
          <w:w w:val="115"/>
        </w:rPr>
        <w:t>Approaches</w:t>
      </w:r>
      <w:r>
        <w:rPr>
          <w:spacing w:val="29"/>
          <w:w w:val="115"/>
        </w:rPr>
        <w:t xml:space="preserve"> </w:t>
      </w:r>
      <w:r>
        <w:rPr>
          <w:w w:val="115"/>
        </w:rPr>
        <w:t>in</w:t>
      </w:r>
      <w:r>
        <w:rPr>
          <w:spacing w:val="29"/>
          <w:w w:val="115"/>
        </w:rPr>
        <w:t xml:space="preserve"> </w:t>
      </w:r>
      <w:r>
        <w:rPr>
          <w:w w:val="115"/>
        </w:rPr>
        <w:t>Augmented</w:t>
      </w:r>
      <w:r>
        <w:rPr>
          <w:spacing w:val="29"/>
          <w:w w:val="115"/>
        </w:rPr>
        <w:t xml:space="preserve"> </w:t>
      </w:r>
      <w:bookmarkEnd w:id="18"/>
      <w:r>
        <w:rPr>
          <w:w w:val="115"/>
        </w:rPr>
        <w:t>Reality</w:t>
      </w:r>
    </w:p>
    <w:p w14:paraId="419E530F" w14:textId="77777777" w:rsidR="00551168" w:rsidRDefault="00647E4E">
      <w:pPr>
        <w:pStyle w:val="BodyText"/>
        <w:spacing w:before="159" w:line="252" w:lineRule="auto"/>
        <w:ind w:left="330" w:right="1526"/>
        <w:jc w:val="both"/>
      </w:pPr>
      <w:r>
        <w:rPr>
          <w:w w:val="105"/>
        </w:rPr>
        <w:t xml:space="preserve">Augmented Reality applications make use of several computer vision approaches to recog- nise images, objects and text. As previously discussed, </w:t>
      </w:r>
      <w:r>
        <w:rPr>
          <w:spacing w:val="-3"/>
          <w:w w:val="105"/>
        </w:rPr>
        <w:t xml:space="preserve">Vuforia </w:t>
      </w:r>
      <w:r>
        <w:rPr>
          <w:w w:val="105"/>
        </w:rPr>
        <w:t xml:space="preserve">makes use of both tradi- tional and deep learning approaches. Using deep neural networks ensures highly accurate and efficient results. </w:t>
      </w:r>
      <w:r>
        <w:rPr>
          <w:spacing w:val="-3"/>
          <w:w w:val="105"/>
        </w:rPr>
        <w:t xml:space="preserve">However, </w:t>
      </w:r>
      <w:r>
        <w:rPr>
          <w:w w:val="105"/>
        </w:rPr>
        <w:t>“[i]t is well-known that training high capacity models such as deep neural networks requires huge amounts of labelled training data”[6]. Neural net- works are data-hungry architectures that require huge amounts of data  to train  and test on, thus being capable of generalising</w:t>
      </w:r>
      <w:r>
        <w:rPr>
          <w:spacing w:val="20"/>
          <w:w w:val="105"/>
        </w:rPr>
        <w:t xml:space="preserve"> </w:t>
      </w:r>
      <w:r>
        <w:rPr>
          <w:w w:val="105"/>
        </w:rPr>
        <w:t>accurately.</w:t>
      </w:r>
    </w:p>
    <w:p w14:paraId="71E5441B" w14:textId="77777777" w:rsidR="00551168" w:rsidRDefault="00551168">
      <w:pPr>
        <w:spacing w:line="252" w:lineRule="auto"/>
        <w:jc w:val="both"/>
        <w:sectPr w:rsidR="00551168">
          <w:pgSz w:w="12240" w:h="15840"/>
          <w:pgMar w:top="1500" w:right="0" w:bottom="1300" w:left="1200" w:header="0" w:footer="1110" w:gutter="0"/>
          <w:cols w:space="720"/>
        </w:sectPr>
      </w:pPr>
    </w:p>
    <w:p w14:paraId="0372C1F7" w14:textId="77777777" w:rsidR="00551168" w:rsidRDefault="00551168">
      <w:pPr>
        <w:pStyle w:val="BodyText"/>
        <w:rPr>
          <w:sz w:val="20"/>
        </w:rPr>
      </w:pPr>
    </w:p>
    <w:p w14:paraId="6487C179" w14:textId="77777777" w:rsidR="00551168" w:rsidRDefault="00551168">
      <w:pPr>
        <w:pStyle w:val="BodyText"/>
        <w:spacing w:before="5"/>
        <w:rPr>
          <w:sz w:val="21"/>
        </w:rPr>
      </w:pPr>
    </w:p>
    <w:p w14:paraId="47162742" w14:textId="77777777" w:rsidR="00551168" w:rsidRDefault="00647E4E">
      <w:pPr>
        <w:pStyle w:val="BodyText"/>
        <w:spacing w:before="55" w:line="252" w:lineRule="auto"/>
        <w:ind w:left="330" w:right="1526" w:firstLine="351"/>
        <w:jc w:val="both"/>
      </w:pPr>
      <w:r>
        <w:rPr>
          <w:w w:val="105"/>
        </w:rPr>
        <w:t xml:space="preserve">As discussed in [24], marker-based applications </w:t>
      </w:r>
      <w:r>
        <w:rPr>
          <w:spacing w:val="-4"/>
          <w:w w:val="105"/>
        </w:rPr>
        <w:t xml:space="preserve">have </w:t>
      </w:r>
      <w:r>
        <w:rPr>
          <w:w w:val="105"/>
        </w:rPr>
        <w:t xml:space="preserve">been the main driving force to apply AR in real life. “[M]ost of the current approaches to 3D tracking are based on what can </w:t>
      </w:r>
      <w:r>
        <w:rPr>
          <w:spacing w:val="3"/>
          <w:w w:val="105"/>
        </w:rPr>
        <w:t xml:space="preserve">be </w:t>
      </w:r>
      <w:r>
        <w:rPr>
          <w:w w:val="105"/>
        </w:rPr>
        <w:t xml:space="preserve">called recursive tracking” [24]. Therefore, the system must </w:t>
      </w:r>
      <w:r>
        <w:rPr>
          <w:spacing w:val="3"/>
          <w:w w:val="105"/>
        </w:rPr>
        <w:t xml:space="preserve">be </w:t>
      </w:r>
      <w:r>
        <w:rPr>
          <w:w w:val="105"/>
        </w:rPr>
        <w:t xml:space="preserve">initialised </w:t>
      </w:r>
      <w:r>
        <w:rPr>
          <w:spacing w:val="-3"/>
          <w:w w:val="105"/>
        </w:rPr>
        <w:t xml:space="preserve">manually, </w:t>
      </w:r>
      <w:r>
        <w:rPr>
          <w:w w:val="105"/>
        </w:rPr>
        <w:t xml:space="preserve">and with some occlusion between the camera and the </w:t>
      </w:r>
      <w:r>
        <w:rPr>
          <w:spacing w:val="2"/>
          <w:w w:val="105"/>
        </w:rPr>
        <w:t xml:space="preserve">object </w:t>
      </w:r>
      <w:r>
        <w:rPr>
          <w:w w:val="105"/>
        </w:rPr>
        <w:t>being recognised, the system fails</w:t>
      </w:r>
      <w:r>
        <w:rPr>
          <w:spacing w:val="-12"/>
          <w:w w:val="105"/>
        </w:rPr>
        <w:t xml:space="preserve"> </w:t>
      </w:r>
      <w:r>
        <w:rPr>
          <w:w w:val="105"/>
        </w:rPr>
        <w:t>to</w:t>
      </w:r>
      <w:r>
        <w:rPr>
          <w:spacing w:val="-12"/>
          <w:w w:val="105"/>
        </w:rPr>
        <w:t xml:space="preserve"> </w:t>
      </w:r>
      <w:r>
        <w:rPr>
          <w:w w:val="105"/>
        </w:rPr>
        <w:t>perform.</w:t>
      </w:r>
      <w:r>
        <w:rPr>
          <w:spacing w:val="21"/>
          <w:w w:val="105"/>
        </w:rPr>
        <w:t xml:space="preserve"> </w:t>
      </w:r>
      <w:r>
        <w:rPr>
          <w:spacing w:val="-3"/>
          <w:w w:val="105"/>
        </w:rPr>
        <w:t>However,</w:t>
      </w:r>
      <w:r>
        <w:rPr>
          <w:spacing w:val="-9"/>
          <w:w w:val="105"/>
        </w:rPr>
        <w:t xml:space="preserve"> </w:t>
      </w:r>
      <w:r>
        <w:rPr>
          <w:w w:val="105"/>
        </w:rPr>
        <w:t>a</w:t>
      </w:r>
      <w:r>
        <w:rPr>
          <w:spacing w:val="-12"/>
          <w:w w:val="105"/>
        </w:rPr>
        <w:t xml:space="preserve"> </w:t>
      </w:r>
      <w:r>
        <w:rPr>
          <w:w w:val="105"/>
        </w:rPr>
        <w:t>new</w:t>
      </w:r>
      <w:r>
        <w:rPr>
          <w:spacing w:val="-11"/>
          <w:w w:val="105"/>
        </w:rPr>
        <w:t xml:space="preserve"> </w:t>
      </w:r>
      <w:r>
        <w:rPr>
          <w:w w:val="105"/>
        </w:rPr>
        <w:t>computer</w:t>
      </w:r>
      <w:r>
        <w:rPr>
          <w:spacing w:val="-12"/>
          <w:w w:val="105"/>
        </w:rPr>
        <w:t xml:space="preserve"> </w:t>
      </w:r>
      <w:r>
        <w:rPr>
          <w:w w:val="105"/>
        </w:rPr>
        <w:t>vision</w:t>
      </w:r>
      <w:r>
        <w:rPr>
          <w:spacing w:val="-11"/>
          <w:w w:val="105"/>
        </w:rPr>
        <w:t xml:space="preserve"> </w:t>
      </w:r>
      <w:r>
        <w:rPr>
          <w:w w:val="105"/>
        </w:rPr>
        <w:t>approach</w:t>
      </w:r>
      <w:r>
        <w:rPr>
          <w:spacing w:val="-12"/>
          <w:w w:val="105"/>
        </w:rPr>
        <w:t xml:space="preserve"> </w:t>
      </w:r>
      <w:r>
        <w:rPr>
          <w:w w:val="105"/>
        </w:rPr>
        <w:t>has</w:t>
      </w:r>
      <w:r>
        <w:rPr>
          <w:spacing w:val="-12"/>
          <w:w w:val="105"/>
        </w:rPr>
        <w:t xml:space="preserve"> </w:t>
      </w:r>
      <w:r>
        <w:rPr>
          <w:w w:val="105"/>
        </w:rPr>
        <w:t>improved</w:t>
      </w:r>
      <w:r>
        <w:rPr>
          <w:spacing w:val="-11"/>
          <w:w w:val="105"/>
        </w:rPr>
        <w:t xml:space="preserve"> </w:t>
      </w:r>
      <w:r>
        <w:rPr>
          <w:w w:val="105"/>
        </w:rPr>
        <w:t>Augmented</w:t>
      </w:r>
      <w:r>
        <w:rPr>
          <w:spacing w:val="-12"/>
          <w:w w:val="105"/>
        </w:rPr>
        <w:t xml:space="preserve"> </w:t>
      </w:r>
      <w:r>
        <w:rPr>
          <w:w w:val="105"/>
        </w:rPr>
        <w:t xml:space="preserve">Real- </w:t>
      </w:r>
      <w:r>
        <w:rPr>
          <w:spacing w:val="-7"/>
          <w:w w:val="105"/>
        </w:rPr>
        <w:t xml:space="preserve">ity, </w:t>
      </w:r>
      <w:r>
        <w:rPr>
          <w:w w:val="105"/>
        </w:rPr>
        <w:t xml:space="preserve">and can register the camera without camera pose introduction. This approach is called Tracking-by-Detection, and in [24], it is tested to determine its benets. The approach works </w:t>
      </w:r>
      <w:r>
        <w:rPr>
          <w:spacing w:val="-4"/>
          <w:w w:val="105"/>
        </w:rPr>
        <w:t xml:space="preserve">by  </w:t>
      </w:r>
      <w:r>
        <w:rPr>
          <w:w w:val="105"/>
        </w:rPr>
        <w:t>extracting feature points from inputted frames during run-time.  The features  are then “[m]atched against a database of feature points for which the 3D locations are known”[24].</w:t>
      </w:r>
      <w:r>
        <w:rPr>
          <w:spacing w:val="20"/>
          <w:w w:val="105"/>
        </w:rPr>
        <w:t xml:space="preserve"> </w:t>
      </w:r>
      <w:r>
        <w:rPr>
          <w:spacing w:val="-3"/>
          <w:w w:val="105"/>
        </w:rPr>
        <w:t>However,</w:t>
      </w:r>
      <w:r>
        <w:rPr>
          <w:spacing w:val="-7"/>
          <w:w w:val="105"/>
        </w:rPr>
        <w:t xml:space="preserve"> </w:t>
      </w:r>
      <w:r>
        <w:rPr>
          <w:w w:val="105"/>
        </w:rPr>
        <w:t>there</w:t>
      </w:r>
      <w:r>
        <w:rPr>
          <w:spacing w:val="-9"/>
          <w:w w:val="105"/>
        </w:rPr>
        <w:t xml:space="preserve"> </w:t>
      </w:r>
      <w:r>
        <w:rPr>
          <w:w w:val="105"/>
        </w:rPr>
        <w:t>were</w:t>
      </w:r>
      <w:r>
        <w:rPr>
          <w:spacing w:val="-9"/>
          <w:w w:val="105"/>
        </w:rPr>
        <w:t xml:space="preserve"> </w:t>
      </w:r>
      <w:r>
        <w:rPr>
          <w:w w:val="105"/>
        </w:rPr>
        <w:t>still</w:t>
      </w:r>
      <w:r>
        <w:rPr>
          <w:spacing w:val="-9"/>
          <w:w w:val="105"/>
        </w:rPr>
        <w:t xml:space="preserve"> </w:t>
      </w:r>
      <w:r>
        <w:rPr>
          <w:spacing w:val="-3"/>
          <w:w w:val="105"/>
        </w:rPr>
        <w:t>key</w:t>
      </w:r>
      <w:r>
        <w:rPr>
          <w:spacing w:val="-8"/>
          <w:w w:val="105"/>
        </w:rPr>
        <w:t xml:space="preserve"> </w:t>
      </w:r>
      <w:r>
        <w:rPr>
          <w:w w:val="105"/>
        </w:rPr>
        <w:t>limitations,</w:t>
      </w:r>
      <w:r>
        <w:rPr>
          <w:spacing w:val="-7"/>
          <w:w w:val="105"/>
        </w:rPr>
        <w:t xml:space="preserve"> </w:t>
      </w:r>
      <w:r>
        <w:rPr>
          <w:w w:val="105"/>
        </w:rPr>
        <w:t>such</w:t>
      </w:r>
      <w:r>
        <w:rPr>
          <w:spacing w:val="-8"/>
          <w:w w:val="105"/>
        </w:rPr>
        <w:t xml:space="preserve"> </w:t>
      </w:r>
      <w:r>
        <w:rPr>
          <w:w w:val="105"/>
        </w:rPr>
        <w:t>as,</w:t>
      </w:r>
      <w:r>
        <w:rPr>
          <w:spacing w:val="-7"/>
          <w:w w:val="105"/>
        </w:rPr>
        <w:t xml:space="preserve"> </w:t>
      </w:r>
      <w:r>
        <w:rPr>
          <w:w w:val="105"/>
        </w:rPr>
        <w:t>detecting</w:t>
      </w:r>
      <w:r>
        <w:rPr>
          <w:spacing w:val="-9"/>
          <w:w w:val="105"/>
        </w:rPr>
        <w:t xml:space="preserve"> </w:t>
      </w:r>
      <w:r>
        <w:rPr>
          <w:w w:val="105"/>
        </w:rPr>
        <w:t>reective</w:t>
      </w:r>
      <w:r>
        <w:rPr>
          <w:spacing w:val="-8"/>
          <w:w w:val="105"/>
        </w:rPr>
        <w:t xml:space="preserve"> </w:t>
      </w:r>
      <w:r>
        <w:rPr>
          <w:w w:val="105"/>
        </w:rPr>
        <w:t>and</w:t>
      </w:r>
      <w:r>
        <w:rPr>
          <w:spacing w:val="-9"/>
          <w:w w:val="105"/>
        </w:rPr>
        <w:t xml:space="preserve"> </w:t>
      </w:r>
      <w:r>
        <w:rPr>
          <w:w w:val="105"/>
        </w:rPr>
        <w:t xml:space="preserve">shiny surfaces on the car, since not many features could </w:t>
      </w:r>
      <w:r>
        <w:rPr>
          <w:spacing w:val="3"/>
          <w:w w:val="105"/>
        </w:rPr>
        <w:t xml:space="preserve">be </w:t>
      </w:r>
      <w:r>
        <w:rPr>
          <w:w w:val="105"/>
        </w:rPr>
        <w:t xml:space="preserve">extracted. Another limitation </w:t>
      </w:r>
      <w:r>
        <w:rPr>
          <w:spacing w:val="-3"/>
          <w:w w:val="105"/>
        </w:rPr>
        <w:t xml:space="preserve">was </w:t>
      </w:r>
      <w:r>
        <w:rPr>
          <w:w w:val="105"/>
        </w:rPr>
        <w:t>dealing</w:t>
      </w:r>
      <w:r>
        <w:rPr>
          <w:spacing w:val="-6"/>
          <w:w w:val="105"/>
        </w:rPr>
        <w:t xml:space="preserve"> </w:t>
      </w:r>
      <w:r>
        <w:rPr>
          <w:w w:val="105"/>
        </w:rPr>
        <w:t>with</w:t>
      </w:r>
      <w:r>
        <w:rPr>
          <w:spacing w:val="-6"/>
          <w:w w:val="105"/>
        </w:rPr>
        <w:t xml:space="preserve"> </w:t>
      </w:r>
      <w:r>
        <w:rPr>
          <w:w w:val="105"/>
        </w:rPr>
        <w:t>occlusion,</w:t>
      </w:r>
      <w:r>
        <w:rPr>
          <w:spacing w:val="-3"/>
          <w:w w:val="105"/>
        </w:rPr>
        <w:t xml:space="preserve"> </w:t>
      </w:r>
      <w:r>
        <w:rPr>
          <w:w w:val="105"/>
        </w:rPr>
        <w:t>especially</w:t>
      </w:r>
      <w:r>
        <w:rPr>
          <w:spacing w:val="-6"/>
          <w:w w:val="105"/>
        </w:rPr>
        <w:t xml:space="preserve"> </w:t>
      </w:r>
      <w:r>
        <w:rPr>
          <w:w w:val="105"/>
        </w:rPr>
        <w:t>if</w:t>
      </w:r>
      <w:r>
        <w:rPr>
          <w:spacing w:val="-6"/>
          <w:w w:val="105"/>
        </w:rPr>
        <w:t xml:space="preserve"> </w:t>
      </w:r>
      <w:r>
        <w:rPr>
          <w:w w:val="105"/>
        </w:rPr>
        <w:t>a</w:t>
      </w:r>
      <w:r>
        <w:rPr>
          <w:spacing w:val="-5"/>
          <w:w w:val="105"/>
        </w:rPr>
        <w:t xml:space="preserve"> </w:t>
      </w:r>
      <w:r>
        <w:rPr>
          <w:w w:val="105"/>
        </w:rPr>
        <w:t>person</w:t>
      </w:r>
      <w:r>
        <w:rPr>
          <w:spacing w:val="-6"/>
          <w:w w:val="105"/>
        </w:rPr>
        <w:t xml:space="preserve"> </w:t>
      </w:r>
      <w:r>
        <w:rPr>
          <w:w w:val="105"/>
        </w:rPr>
        <w:t>were</w:t>
      </w:r>
      <w:r>
        <w:rPr>
          <w:spacing w:val="-5"/>
          <w:w w:val="105"/>
        </w:rPr>
        <w:t xml:space="preserve"> </w:t>
      </w:r>
      <w:r>
        <w:rPr>
          <w:w w:val="105"/>
        </w:rPr>
        <w:t>standing</w:t>
      </w:r>
      <w:r>
        <w:rPr>
          <w:spacing w:val="-6"/>
          <w:w w:val="105"/>
        </w:rPr>
        <w:t xml:space="preserve"> </w:t>
      </w:r>
      <w:r>
        <w:rPr>
          <w:w w:val="105"/>
        </w:rPr>
        <w:t>anywhere</w:t>
      </w:r>
      <w:r>
        <w:rPr>
          <w:spacing w:val="-5"/>
          <w:w w:val="105"/>
        </w:rPr>
        <w:t xml:space="preserve"> </w:t>
      </w:r>
      <w:r>
        <w:rPr>
          <w:w w:val="105"/>
        </w:rPr>
        <w:t>near</w:t>
      </w:r>
      <w:r>
        <w:rPr>
          <w:spacing w:val="-6"/>
          <w:w w:val="105"/>
        </w:rPr>
        <w:t xml:space="preserve"> </w:t>
      </w:r>
      <w:r>
        <w:rPr>
          <w:w w:val="105"/>
        </w:rPr>
        <w:t>the</w:t>
      </w:r>
      <w:r>
        <w:rPr>
          <w:spacing w:val="-5"/>
          <w:w w:val="105"/>
        </w:rPr>
        <w:t xml:space="preserve"> </w:t>
      </w:r>
      <w:r>
        <w:rPr>
          <w:spacing w:val="2"/>
          <w:w w:val="105"/>
        </w:rPr>
        <w:t>object</w:t>
      </w:r>
      <w:r>
        <w:rPr>
          <w:spacing w:val="-6"/>
          <w:w w:val="105"/>
        </w:rPr>
        <w:t xml:space="preserve"> </w:t>
      </w:r>
      <w:r>
        <w:rPr>
          <w:w w:val="105"/>
        </w:rPr>
        <w:t xml:space="preserve">being detected. One nal challenge </w:t>
      </w:r>
      <w:r>
        <w:rPr>
          <w:spacing w:val="-3"/>
          <w:w w:val="105"/>
        </w:rPr>
        <w:t xml:space="preserve">was </w:t>
      </w:r>
      <w:r>
        <w:rPr>
          <w:w w:val="105"/>
        </w:rPr>
        <w:t>dealing with robustness due to the dierent environments where</w:t>
      </w:r>
      <w:r>
        <w:rPr>
          <w:spacing w:val="11"/>
          <w:w w:val="105"/>
        </w:rPr>
        <w:t xml:space="preserve"> </w:t>
      </w:r>
      <w:r>
        <w:rPr>
          <w:w w:val="105"/>
        </w:rPr>
        <w:t>the</w:t>
      </w:r>
      <w:r>
        <w:rPr>
          <w:spacing w:val="12"/>
          <w:w w:val="105"/>
        </w:rPr>
        <w:t xml:space="preserve"> </w:t>
      </w:r>
      <w:r>
        <w:rPr>
          <w:spacing w:val="2"/>
          <w:w w:val="105"/>
        </w:rPr>
        <w:t>object</w:t>
      </w:r>
      <w:r>
        <w:rPr>
          <w:spacing w:val="11"/>
          <w:w w:val="105"/>
        </w:rPr>
        <w:t xml:space="preserve"> </w:t>
      </w:r>
      <w:r>
        <w:rPr>
          <w:w w:val="105"/>
        </w:rPr>
        <w:t>would</w:t>
      </w:r>
      <w:r>
        <w:rPr>
          <w:spacing w:val="12"/>
          <w:w w:val="105"/>
        </w:rPr>
        <w:t xml:space="preserve"> </w:t>
      </w:r>
      <w:r>
        <w:rPr>
          <w:spacing w:val="3"/>
          <w:w w:val="105"/>
        </w:rPr>
        <w:t>be</w:t>
      </w:r>
      <w:r>
        <w:rPr>
          <w:spacing w:val="11"/>
          <w:w w:val="105"/>
        </w:rPr>
        <w:t xml:space="preserve"> </w:t>
      </w:r>
      <w:r>
        <w:rPr>
          <w:w w:val="105"/>
        </w:rPr>
        <w:t>in</w:t>
      </w:r>
      <w:r>
        <w:rPr>
          <w:spacing w:val="12"/>
          <w:w w:val="105"/>
        </w:rPr>
        <w:t xml:space="preserve"> </w:t>
      </w:r>
      <w:r>
        <w:rPr>
          <w:w w:val="105"/>
        </w:rPr>
        <w:t>order</w:t>
      </w:r>
      <w:r>
        <w:rPr>
          <w:spacing w:val="11"/>
          <w:w w:val="105"/>
        </w:rPr>
        <w:t xml:space="preserve"> </w:t>
      </w:r>
      <w:r>
        <w:rPr>
          <w:w w:val="105"/>
        </w:rPr>
        <w:t>to</w:t>
      </w:r>
      <w:r>
        <w:rPr>
          <w:spacing w:val="12"/>
          <w:w w:val="105"/>
        </w:rPr>
        <w:t xml:space="preserve"> </w:t>
      </w:r>
      <w:r>
        <w:rPr>
          <w:w w:val="105"/>
        </w:rPr>
        <w:t>improve</w:t>
      </w:r>
      <w:r>
        <w:rPr>
          <w:spacing w:val="11"/>
          <w:w w:val="105"/>
        </w:rPr>
        <w:t xml:space="preserve"> </w:t>
      </w:r>
      <w:r>
        <w:rPr>
          <w:spacing w:val="2"/>
          <w:w w:val="105"/>
        </w:rPr>
        <w:t>object</w:t>
      </w:r>
      <w:r>
        <w:rPr>
          <w:spacing w:val="12"/>
          <w:w w:val="105"/>
        </w:rPr>
        <w:t xml:space="preserve"> </w:t>
      </w:r>
      <w:r>
        <w:rPr>
          <w:w w:val="105"/>
        </w:rPr>
        <w:t>recognition</w:t>
      </w:r>
      <w:r>
        <w:rPr>
          <w:spacing w:val="11"/>
          <w:w w:val="105"/>
        </w:rPr>
        <w:t xml:space="preserve"> </w:t>
      </w:r>
      <w:r>
        <w:rPr>
          <w:w w:val="105"/>
        </w:rPr>
        <w:t>and</w:t>
      </w:r>
      <w:r>
        <w:rPr>
          <w:spacing w:val="12"/>
          <w:w w:val="105"/>
        </w:rPr>
        <w:t xml:space="preserve"> </w:t>
      </w:r>
      <w:r>
        <w:rPr>
          <w:w w:val="105"/>
        </w:rPr>
        <w:t>generalise.</w:t>
      </w:r>
    </w:p>
    <w:p w14:paraId="37ECE2D2" w14:textId="77777777" w:rsidR="00551168" w:rsidRDefault="00551168">
      <w:pPr>
        <w:pStyle w:val="BodyText"/>
        <w:spacing w:before="1"/>
      </w:pPr>
    </w:p>
    <w:p w14:paraId="15C675F2" w14:textId="77777777" w:rsidR="00551168" w:rsidRDefault="00647E4E">
      <w:pPr>
        <w:pStyle w:val="BodyText"/>
        <w:spacing w:line="252" w:lineRule="auto"/>
        <w:ind w:left="330" w:right="1527" w:firstLine="351"/>
        <w:jc w:val="both"/>
      </w:pPr>
      <w:r>
        <w:rPr>
          <w:w w:val="105"/>
        </w:rPr>
        <w:t xml:space="preserve">According to the research conducted </w:t>
      </w:r>
      <w:r>
        <w:rPr>
          <w:spacing w:val="-4"/>
          <w:w w:val="105"/>
        </w:rPr>
        <w:t xml:space="preserve">by </w:t>
      </w:r>
      <w:r>
        <w:rPr>
          <w:w w:val="105"/>
        </w:rPr>
        <w:t xml:space="preserve">[29], a S-G Hybrid Recognition method </w:t>
      </w:r>
      <w:r>
        <w:rPr>
          <w:spacing w:val="-3"/>
          <w:w w:val="105"/>
        </w:rPr>
        <w:t xml:space="preserve">was </w:t>
      </w:r>
      <w:r>
        <w:rPr>
          <w:w w:val="105"/>
        </w:rPr>
        <w:t xml:space="preserve">implemented in order to solve the occlusion problem within current Augmented Reality </w:t>
      </w:r>
      <w:r>
        <w:rPr>
          <w:spacing w:val="-3"/>
          <w:w w:val="105"/>
        </w:rPr>
        <w:t xml:space="preserve">technology. </w:t>
      </w:r>
      <w:r>
        <w:rPr>
          <w:w w:val="105"/>
        </w:rPr>
        <w:t xml:space="preserve">The approach takes “[a]dvantage of robustness of the SURF feature-based </w:t>
      </w:r>
      <w:r>
        <w:rPr>
          <w:spacing w:val="2"/>
          <w:w w:val="105"/>
        </w:rPr>
        <w:t xml:space="preserve">object </w:t>
      </w:r>
      <w:r>
        <w:rPr>
          <w:w w:val="105"/>
        </w:rPr>
        <w:t xml:space="preserve">identication and combine it with high reliability and eectiveness of the Golay error correction code detection” [29]. SURF and SIFT are </w:t>
      </w:r>
      <w:r>
        <w:rPr>
          <w:spacing w:val="-5"/>
          <w:w w:val="105"/>
        </w:rPr>
        <w:t xml:space="preserve">two </w:t>
      </w:r>
      <w:r>
        <w:rPr>
          <w:w w:val="105"/>
        </w:rPr>
        <w:t xml:space="preserve">traditional vision approaches, commonly used for feature-based detection. The </w:t>
      </w:r>
      <w:r>
        <w:rPr>
          <w:spacing w:val="-3"/>
          <w:w w:val="105"/>
        </w:rPr>
        <w:t xml:space="preserve">advantage </w:t>
      </w:r>
      <w:r>
        <w:rPr>
          <w:w w:val="105"/>
        </w:rPr>
        <w:t>of SURF is scale and rota-  tion in-variance. Golay error correction code, on the other hand, is a marker identication approach.</w:t>
      </w:r>
    </w:p>
    <w:p w14:paraId="79A78EB7" w14:textId="77777777" w:rsidR="00551168" w:rsidRDefault="00551168">
      <w:pPr>
        <w:pStyle w:val="BodyText"/>
        <w:spacing w:before="7"/>
      </w:pPr>
    </w:p>
    <w:p w14:paraId="2C1AFF76" w14:textId="77777777" w:rsidR="00551168" w:rsidRDefault="00647E4E">
      <w:pPr>
        <w:spacing w:line="256" w:lineRule="auto"/>
        <w:ind w:left="916" w:right="2113"/>
        <w:jc w:val="both"/>
      </w:pPr>
      <w:r>
        <w:rPr>
          <w:w w:val="105"/>
        </w:rPr>
        <w:t xml:space="preserve">A marker based on the Golay error correction code (ECC) can </w:t>
      </w:r>
      <w:r>
        <w:rPr>
          <w:spacing w:val="3"/>
          <w:w w:val="105"/>
        </w:rPr>
        <w:t xml:space="preserve">be </w:t>
      </w:r>
      <w:r>
        <w:rPr>
          <w:w w:val="105"/>
        </w:rPr>
        <w:t>composed of a large white square in the top left corner and e.g. 24 black or white squares that encode a number.</w:t>
      </w:r>
      <w:r>
        <w:rPr>
          <w:spacing w:val="51"/>
          <w:w w:val="105"/>
        </w:rPr>
        <w:t xml:space="preserve"> </w:t>
      </w:r>
      <w:r>
        <w:rPr>
          <w:w w:val="105"/>
        </w:rPr>
        <w:t>The large square provides information about the marker orientation.</w:t>
      </w:r>
      <w:r>
        <w:rPr>
          <w:spacing w:val="51"/>
          <w:w w:val="105"/>
        </w:rPr>
        <w:t xml:space="preserve"> </w:t>
      </w:r>
      <w:r>
        <w:rPr>
          <w:w w:val="105"/>
        </w:rPr>
        <w:t>[29]</w:t>
      </w:r>
    </w:p>
    <w:p w14:paraId="22C72ACF" w14:textId="77777777" w:rsidR="00551168" w:rsidRDefault="00551168">
      <w:pPr>
        <w:pStyle w:val="BodyText"/>
        <w:spacing w:before="10"/>
        <w:rPr>
          <w:sz w:val="26"/>
        </w:rPr>
      </w:pPr>
    </w:p>
    <w:p w14:paraId="4DC211FA" w14:textId="77777777" w:rsidR="00551168" w:rsidRDefault="00647E4E">
      <w:pPr>
        <w:pStyle w:val="BodyText"/>
        <w:spacing w:line="312" w:lineRule="auto"/>
        <w:ind w:left="330" w:right="1528"/>
        <w:jc w:val="both"/>
      </w:pPr>
      <w:r>
        <w:rPr>
          <w:w w:val="105"/>
        </w:rPr>
        <w:t>The</w:t>
      </w:r>
      <w:r>
        <w:rPr>
          <w:spacing w:val="-5"/>
          <w:w w:val="105"/>
        </w:rPr>
        <w:t xml:space="preserve"> </w:t>
      </w:r>
      <w:r>
        <w:rPr>
          <w:w w:val="105"/>
        </w:rPr>
        <w:t>researchers</w:t>
      </w:r>
      <w:r>
        <w:rPr>
          <w:spacing w:val="-5"/>
          <w:w w:val="105"/>
        </w:rPr>
        <w:t xml:space="preserve"> </w:t>
      </w:r>
      <w:r>
        <w:rPr>
          <w:w w:val="105"/>
        </w:rPr>
        <w:t>tested</w:t>
      </w:r>
      <w:r>
        <w:rPr>
          <w:spacing w:val="-5"/>
          <w:w w:val="105"/>
        </w:rPr>
        <w:t xml:space="preserve"> </w:t>
      </w:r>
      <w:r>
        <w:rPr>
          <w:w w:val="105"/>
        </w:rPr>
        <w:t>the</w:t>
      </w:r>
      <w:r>
        <w:rPr>
          <w:spacing w:val="-5"/>
          <w:w w:val="105"/>
        </w:rPr>
        <w:t xml:space="preserve"> </w:t>
      </w:r>
      <w:r>
        <w:rPr>
          <w:w w:val="105"/>
        </w:rPr>
        <w:t>three</w:t>
      </w:r>
      <w:r>
        <w:rPr>
          <w:spacing w:val="-5"/>
          <w:w w:val="105"/>
        </w:rPr>
        <w:t xml:space="preserve"> </w:t>
      </w:r>
      <w:r>
        <w:rPr>
          <w:w w:val="105"/>
        </w:rPr>
        <w:t>main</w:t>
      </w:r>
      <w:r>
        <w:rPr>
          <w:spacing w:val="-4"/>
          <w:w w:val="105"/>
        </w:rPr>
        <w:t xml:space="preserve"> </w:t>
      </w:r>
      <w:r>
        <w:rPr>
          <w:w w:val="105"/>
        </w:rPr>
        <w:t>aspects</w:t>
      </w:r>
      <w:r>
        <w:rPr>
          <w:spacing w:val="-5"/>
          <w:w w:val="105"/>
        </w:rPr>
        <w:t xml:space="preserve"> </w:t>
      </w:r>
      <w:r>
        <w:rPr>
          <w:w w:val="105"/>
        </w:rPr>
        <w:t>which</w:t>
      </w:r>
      <w:r>
        <w:rPr>
          <w:spacing w:val="-5"/>
          <w:w w:val="105"/>
        </w:rPr>
        <w:t xml:space="preserve"> </w:t>
      </w:r>
      <w:r>
        <w:rPr>
          <w:spacing w:val="-3"/>
          <w:w w:val="105"/>
        </w:rPr>
        <w:t>may</w:t>
      </w:r>
      <w:r>
        <w:rPr>
          <w:spacing w:val="-5"/>
          <w:w w:val="105"/>
        </w:rPr>
        <w:t xml:space="preserve"> </w:t>
      </w:r>
      <w:r>
        <w:rPr>
          <w:w w:val="105"/>
        </w:rPr>
        <w:t>hinder</w:t>
      </w:r>
      <w:r>
        <w:rPr>
          <w:spacing w:val="-4"/>
          <w:w w:val="105"/>
        </w:rPr>
        <w:t xml:space="preserve"> </w:t>
      </w:r>
      <w:r>
        <w:rPr>
          <w:w w:val="105"/>
        </w:rPr>
        <w:t>an</w:t>
      </w:r>
      <w:r>
        <w:rPr>
          <w:spacing w:val="-4"/>
          <w:w w:val="105"/>
        </w:rPr>
        <w:t xml:space="preserve"> </w:t>
      </w:r>
      <w:r>
        <w:rPr>
          <w:w w:val="105"/>
        </w:rPr>
        <w:t>AR</w:t>
      </w:r>
      <w:r>
        <w:rPr>
          <w:spacing w:val="-5"/>
          <w:w w:val="105"/>
        </w:rPr>
        <w:t xml:space="preserve"> </w:t>
      </w:r>
      <w:r>
        <w:rPr>
          <w:w w:val="105"/>
        </w:rPr>
        <w:t xml:space="preserve">application, </w:t>
      </w:r>
      <w:r>
        <w:rPr>
          <w:spacing w:val="-3"/>
          <w:w w:val="105"/>
        </w:rPr>
        <w:t xml:space="preserve">namely, </w:t>
      </w:r>
      <w:r>
        <w:rPr>
          <w:w w:val="105"/>
        </w:rPr>
        <w:t xml:space="preserve">distance variance, angle variance, and occlusion. </w:t>
      </w:r>
      <w:r>
        <w:rPr>
          <w:spacing w:val="-3"/>
          <w:w w:val="105"/>
        </w:rPr>
        <w:t xml:space="preserve">Consequently, </w:t>
      </w:r>
      <w:r>
        <w:rPr>
          <w:w w:val="105"/>
        </w:rPr>
        <w:t xml:space="preserve">through the S-G approach, it </w:t>
      </w:r>
      <w:r>
        <w:rPr>
          <w:spacing w:val="-3"/>
          <w:w w:val="105"/>
        </w:rPr>
        <w:t xml:space="preserve">was </w:t>
      </w:r>
      <w:r>
        <w:rPr>
          <w:w w:val="105"/>
        </w:rPr>
        <w:t xml:space="preserve">found that an </w:t>
      </w:r>
      <w:r>
        <w:rPr>
          <w:spacing w:val="2"/>
          <w:w w:val="105"/>
        </w:rPr>
        <w:t xml:space="preserve">object </w:t>
      </w:r>
      <w:r>
        <w:rPr>
          <w:w w:val="105"/>
        </w:rPr>
        <w:t xml:space="preserve">can </w:t>
      </w:r>
      <w:r>
        <w:rPr>
          <w:spacing w:val="3"/>
          <w:w w:val="105"/>
        </w:rPr>
        <w:t xml:space="preserve">be </w:t>
      </w:r>
      <w:r>
        <w:rPr>
          <w:w w:val="105"/>
        </w:rPr>
        <w:t xml:space="preserve">placed 2m </w:t>
      </w:r>
      <w:r>
        <w:rPr>
          <w:spacing w:val="-6"/>
          <w:w w:val="105"/>
        </w:rPr>
        <w:t xml:space="preserve">away </w:t>
      </w:r>
      <w:r>
        <w:rPr>
          <w:w w:val="105"/>
        </w:rPr>
        <w:t xml:space="preserve">from the camera, while the comparison of the angles </w:t>
      </w:r>
      <w:r>
        <w:rPr>
          <w:spacing w:val="-3"/>
          <w:w w:val="105"/>
        </w:rPr>
        <w:t xml:space="preserve">was </w:t>
      </w:r>
      <w:r>
        <w:rPr>
          <w:w w:val="105"/>
        </w:rPr>
        <w:t xml:space="preserve">completely inuenced </w:t>
      </w:r>
      <w:r>
        <w:rPr>
          <w:spacing w:val="-4"/>
          <w:w w:val="105"/>
        </w:rPr>
        <w:t xml:space="preserve">by </w:t>
      </w:r>
      <w:r>
        <w:rPr>
          <w:w w:val="105"/>
        </w:rPr>
        <w:t xml:space="preserve">the SURF algorithm which </w:t>
      </w:r>
      <w:r>
        <w:rPr>
          <w:spacing w:val="-3"/>
          <w:w w:val="105"/>
        </w:rPr>
        <w:t xml:space="preserve">was </w:t>
      </w:r>
      <w:r>
        <w:rPr>
          <w:w w:val="105"/>
        </w:rPr>
        <w:t xml:space="preserve">able to detect under 55 degrees angle to the camera’s axis, and that it could not </w:t>
      </w:r>
      <w:r>
        <w:rPr>
          <w:spacing w:val="3"/>
          <w:w w:val="105"/>
        </w:rPr>
        <w:t xml:space="preserve">be </w:t>
      </w:r>
      <w:r>
        <w:rPr>
          <w:w w:val="105"/>
        </w:rPr>
        <w:t xml:space="preserve">aected </w:t>
      </w:r>
      <w:r>
        <w:rPr>
          <w:spacing w:val="-4"/>
          <w:w w:val="105"/>
        </w:rPr>
        <w:t xml:space="preserve">by </w:t>
      </w:r>
      <w:r>
        <w:rPr>
          <w:w w:val="105"/>
        </w:rPr>
        <w:t>up to 55% obstruction.</w:t>
      </w:r>
    </w:p>
    <w:p w14:paraId="2938884D" w14:textId="77777777" w:rsidR="00551168" w:rsidRDefault="00551168">
      <w:pPr>
        <w:pStyle w:val="BodyText"/>
        <w:rPr>
          <w:sz w:val="31"/>
        </w:rPr>
      </w:pPr>
    </w:p>
    <w:p w14:paraId="78D1BBB3" w14:textId="77777777" w:rsidR="00551168" w:rsidRDefault="00647E4E">
      <w:pPr>
        <w:pStyle w:val="BodyText"/>
        <w:spacing w:before="1" w:line="312" w:lineRule="auto"/>
        <w:ind w:left="330" w:right="1525" w:firstLine="351"/>
        <w:jc w:val="both"/>
      </w:pPr>
      <w:r>
        <w:rPr>
          <w:w w:val="105"/>
        </w:rPr>
        <w:t>Another approach to solve the occlusion problem in AR is to apply deep learning tech- niques, as described in [14], where the researchers “[p]resent a temporal 6-DOF tracking method which leverages deep learning to achieve state-of-the-art performance on challeng- ing datasets of real world capture” [14].Deep learning architectures can be trained on large</w:t>
      </w:r>
    </w:p>
    <w:p w14:paraId="211AB80B" w14:textId="77777777" w:rsidR="00551168" w:rsidRDefault="00551168">
      <w:pPr>
        <w:spacing w:line="312" w:lineRule="auto"/>
        <w:jc w:val="both"/>
        <w:sectPr w:rsidR="00551168">
          <w:pgSz w:w="12240" w:h="15840"/>
          <w:pgMar w:top="1500" w:right="0" w:bottom="1300" w:left="1200" w:header="0" w:footer="1110" w:gutter="0"/>
          <w:cols w:space="720"/>
        </w:sectPr>
      </w:pPr>
    </w:p>
    <w:p w14:paraId="191334C5" w14:textId="77777777" w:rsidR="00551168" w:rsidRDefault="00551168">
      <w:pPr>
        <w:pStyle w:val="BodyText"/>
        <w:spacing w:before="3"/>
        <w:rPr>
          <w:sz w:val="16"/>
        </w:rPr>
      </w:pPr>
    </w:p>
    <w:p w14:paraId="10DC3AF1" w14:textId="77777777" w:rsidR="00551168" w:rsidRDefault="00647E4E">
      <w:pPr>
        <w:pStyle w:val="BodyText"/>
        <w:spacing w:before="56" w:line="312" w:lineRule="auto"/>
        <w:ind w:left="330" w:right="1529"/>
        <w:jc w:val="both"/>
      </w:pPr>
      <w:r>
        <w:rPr>
          <w:w w:val="105"/>
        </w:rPr>
        <w:t>amounts</w:t>
      </w:r>
      <w:r>
        <w:rPr>
          <w:spacing w:val="-6"/>
          <w:w w:val="105"/>
        </w:rPr>
        <w:t xml:space="preserve"> </w:t>
      </w:r>
      <w:r>
        <w:rPr>
          <w:w w:val="105"/>
        </w:rPr>
        <w:t>of</w:t>
      </w:r>
      <w:r>
        <w:rPr>
          <w:spacing w:val="-5"/>
          <w:w w:val="105"/>
        </w:rPr>
        <w:t xml:space="preserve"> </w:t>
      </w:r>
      <w:r>
        <w:rPr>
          <w:w w:val="105"/>
        </w:rPr>
        <w:t>data</w:t>
      </w:r>
      <w:r>
        <w:rPr>
          <w:spacing w:val="-4"/>
          <w:w w:val="105"/>
        </w:rPr>
        <w:t xml:space="preserve"> </w:t>
      </w:r>
      <w:r>
        <w:rPr>
          <w:w w:val="105"/>
        </w:rPr>
        <w:t>thereby</w:t>
      </w:r>
      <w:r>
        <w:rPr>
          <w:spacing w:val="-5"/>
          <w:w w:val="105"/>
        </w:rPr>
        <w:t xml:space="preserve"> </w:t>
      </w:r>
      <w:r>
        <w:rPr>
          <w:w w:val="105"/>
        </w:rPr>
        <w:t>solving</w:t>
      </w:r>
      <w:r>
        <w:rPr>
          <w:spacing w:val="-5"/>
          <w:w w:val="105"/>
        </w:rPr>
        <w:t xml:space="preserve"> </w:t>
      </w:r>
      <w:r>
        <w:rPr>
          <w:w w:val="105"/>
        </w:rPr>
        <w:t>occlusion,</w:t>
      </w:r>
      <w:r>
        <w:rPr>
          <w:spacing w:val="-3"/>
          <w:w w:val="105"/>
        </w:rPr>
        <w:t xml:space="preserve"> </w:t>
      </w:r>
      <w:r>
        <w:rPr>
          <w:w w:val="105"/>
        </w:rPr>
        <w:t>angle</w:t>
      </w:r>
      <w:r>
        <w:rPr>
          <w:spacing w:val="-4"/>
          <w:w w:val="105"/>
        </w:rPr>
        <w:t xml:space="preserve"> </w:t>
      </w:r>
      <w:r>
        <w:rPr>
          <w:w w:val="105"/>
        </w:rPr>
        <w:t>variance,</w:t>
      </w:r>
      <w:r>
        <w:rPr>
          <w:spacing w:val="-2"/>
          <w:w w:val="105"/>
        </w:rPr>
        <w:t xml:space="preserve"> </w:t>
      </w:r>
      <w:r>
        <w:rPr>
          <w:w w:val="105"/>
        </w:rPr>
        <w:t>and</w:t>
      </w:r>
      <w:r>
        <w:rPr>
          <w:spacing w:val="-5"/>
          <w:w w:val="105"/>
        </w:rPr>
        <w:t xml:space="preserve"> </w:t>
      </w:r>
      <w:r>
        <w:rPr>
          <w:w w:val="105"/>
        </w:rPr>
        <w:t>distance</w:t>
      </w:r>
      <w:r>
        <w:rPr>
          <w:spacing w:val="-5"/>
          <w:w w:val="105"/>
        </w:rPr>
        <w:t xml:space="preserve"> </w:t>
      </w:r>
      <w:r>
        <w:rPr>
          <w:w w:val="105"/>
        </w:rPr>
        <w:t>variance</w:t>
      </w:r>
      <w:r>
        <w:rPr>
          <w:spacing w:val="-5"/>
          <w:w w:val="105"/>
        </w:rPr>
        <w:t xml:space="preserve"> </w:t>
      </w:r>
      <w:r>
        <w:rPr>
          <w:w w:val="105"/>
        </w:rPr>
        <w:t xml:space="preserve">problems. Their approach </w:t>
      </w:r>
      <w:r>
        <w:rPr>
          <w:spacing w:val="-3"/>
          <w:w w:val="105"/>
        </w:rPr>
        <w:t xml:space="preserve">involved </w:t>
      </w:r>
      <w:r>
        <w:rPr>
          <w:w w:val="105"/>
        </w:rPr>
        <w:t xml:space="preserve">getting a 3D model of the </w:t>
      </w:r>
      <w:r>
        <w:rPr>
          <w:spacing w:val="2"/>
          <w:w w:val="105"/>
        </w:rPr>
        <w:t xml:space="preserve">object </w:t>
      </w:r>
      <w:r>
        <w:rPr>
          <w:w w:val="105"/>
        </w:rPr>
        <w:t xml:space="preserve">and training the tracker for that specic object. </w:t>
      </w:r>
      <w:r>
        <w:rPr>
          <w:spacing w:val="-3"/>
          <w:w w:val="105"/>
        </w:rPr>
        <w:t xml:space="preserve">Training involved </w:t>
      </w:r>
      <w:r>
        <w:rPr>
          <w:spacing w:val="-5"/>
          <w:w w:val="105"/>
        </w:rPr>
        <w:t xml:space="preserve">two </w:t>
      </w:r>
      <w:r>
        <w:rPr>
          <w:w w:val="105"/>
        </w:rPr>
        <w:t xml:space="preserve">steps; </w:t>
      </w:r>
      <w:r>
        <w:rPr>
          <w:spacing w:val="-3"/>
          <w:w w:val="105"/>
        </w:rPr>
        <w:t xml:space="preserve">firstly, </w:t>
      </w:r>
      <w:r>
        <w:rPr>
          <w:w w:val="105"/>
        </w:rPr>
        <w:t xml:space="preserve">using a frame to capture the </w:t>
      </w:r>
      <w:r>
        <w:rPr>
          <w:spacing w:val="2"/>
          <w:w w:val="105"/>
        </w:rPr>
        <w:t xml:space="preserve">object </w:t>
      </w:r>
      <w:r>
        <w:rPr>
          <w:w w:val="105"/>
        </w:rPr>
        <w:t xml:space="preserve">in its predicted position, and </w:t>
      </w:r>
      <w:r>
        <w:rPr>
          <w:spacing w:val="-3"/>
          <w:w w:val="105"/>
        </w:rPr>
        <w:t xml:space="preserve">secondly, </w:t>
      </w:r>
      <w:r>
        <w:rPr>
          <w:w w:val="105"/>
        </w:rPr>
        <w:t xml:space="preserve">the frame of the object’s actual position. “[T]o encourage the network to </w:t>
      </w:r>
      <w:r>
        <w:rPr>
          <w:spacing w:val="3"/>
          <w:w w:val="105"/>
        </w:rPr>
        <w:t xml:space="preserve">be </w:t>
      </w:r>
      <w:r>
        <w:rPr>
          <w:w w:val="105"/>
        </w:rPr>
        <w:t xml:space="preserve">robust to a </w:t>
      </w:r>
      <w:r>
        <w:rPr>
          <w:spacing w:val="-3"/>
          <w:w w:val="105"/>
        </w:rPr>
        <w:t xml:space="preserve">variety </w:t>
      </w:r>
      <w:r>
        <w:rPr>
          <w:w w:val="105"/>
        </w:rPr>
        <w:t xml:space="preserve">of situations, </w:t>
      </w:r>
      <w:r>
        <w:rPr>
          <w:spacing w:val="-4"/>
          <w:w w:val="105"/>
        </w:rPr>
        <w:t xml:space="preserve">we </w:t>
      </w:r>
      <w:r>
        <w:rPr>
          <w:w w:val="105"/>
        </w:rPr>
        <w:t xml:space="preserve">synthesize both these frames </w:t>
      </w:r>
      <w:r>
        <w:rPr>
          <w:spacing w:val="-4"/>
          <w:w w:val="105"/>
        </w:rPr>
        <w:t xml:space="preserve">by </w:t>
      </w:r>
      <w:r>
        <w:rPr>
          <w:w w:val="105"/>
        </w:rPr>
        <w:t xml:space="preserve">rendering a 3D model of the object and simulating realistic capture conditions including </w:t>
      </w:r>
      <w:r>
        <w:rPr>
          <w:spacing w:val="2"/>
          <w:w w:val="105"/>
        </w:rPr>
        <w:t xml:space="preserve">object </w:t>
      </w:r>
      <w:r>
        <w:rPr>
          <w:w w:val="105"/>
        </w:rPr>
        <w:t>positions, backgrounds, noise, and lighting”</w:t>
      </w:r>
      <w:r>
        <w:rPr>
          <w:spacing w:val="15"/>
          <w:w w:val="105"/>
        </w:rPr>
        <w:t xml:space="preserve"> </w:t>
      </w:r>
      <w:r>
        <w:rPr>
          <w:w w:val="105"/>
        </w:rPr>
        <w:t>[14].</w:t>
      </w:r>
    </w:p>
    <w:p w14:paraId="6BCDED11" w14:textId="77777777" w:rsidR="00551168" w:rsidRDefault="00551168">
      <w:pPr>
        <w:pStyle w:val="BodyText"/>
        <w:rPr>
          <w:sz w:val="31"/>
        </w:rPr>
      </w:pPr>
    </w:p>
    <w:p w14:paraId="560C83E2" w14:textId="77777777" w:rsidR="00551168" w:rsidRDefault="00647E4E">
      <w:pPr>
        <w:pStyle w:val="BodyText"/>
        <w:spacing w:line="312" w:lineRule="auto"/>
        <w:ind w:left="330" w:right="1525" w:firstLine="351"/>
        <w:jc w:val="both"/>
      </w:pPr>
      <w:r>
        <w:rPr>
          <w:w w:val="105"/>
        </w:rPr>
        <w:t xml:space="preserve">Deep learning architectures work well when making use of GPUs. The GPU is com- monly used to run deep learning neural networks; hence, the network takes less processing time to train and test. The study </w:t>
      </w:r>
      <w:r>
        <w:rPr>
          <w:spacing w:val="-4"/>
          <w:w w:val="105"/>
        </w:rPr>
        <w:t xml:space="preserve">by </w:t>
      </w:r>
      <w:r>
        <w:rPr>
          <w:w w:val="105"/>
        </w:rPr>
        <w:t xml:space="preserve">[27] presents “[Y]OLO-LITE, a real-time </w:t>
      </w:r>
      <w:r>
        <w:rPr>
          <w:spacing w:val="2"/>
          <w:w w:val="105"/>
        </w:rPr>
        <w:t xml:space="preserve">object </w:t>
      </w:r>
      <w:r>
        <w:rPr>
          <w:w w:val="105"/>
        </w:rPr>
        <w:t>de- tection model developed to run on portable devices such as a laptop or cell phone lacking a Graphics Processing Unit (GPU)”. YOLO-LITE is primarily designed to obtain a smaller, faster,</w:t>
      </w:r>
      <w:r>
        <w:rPr>
          <w:spacing w:val="-5"/>
          <w:w w:val="105"/>
        </w:rPr>
        <w:t xml:space="preserve"> </w:t>
      </w:r>
      <w:r>
        <w:rPr>
          <w:w w:val="105"/>
        </w:rPr>
        <w:t>and</w:t>
      </w:r>
      <w:r>
        <w:rPr>
          <w:spacing w:val="-7"/>
          <w:w w:val="105"/>
        </w:rPr>
        <w:t xml:space="preserve"> </w:t>
      </w:r>
      <w:r>
        <w:rPr>
          <w:w w:val="105"/>
        </w:rPr>
        <w:t>more</w:t>
      </w:r>
      <w:r>
        <w:rPr>
          <w:spacing w:val="-7"/>
          <w:w w:val="105"/>
        </w:rPr>
        <w:t xml:space="preserve"> </w:t>
      </w:r>
      <w:r>
        <w:rPr>
          <w:w w:val="105"/>
        </w:rPr>
        <w:t>efficient</w:t>
      </w:r>
      <w:r>
        <w:rPr>
          <w:spacing w:val="-6"/>
          <w:w w:val="105"/>
        </w:rPr>
        <w:t xml:space="preserve"> </w:t>
      </w:r>
      <w:r>
        <w:rPr>
          <w:w w:val="105"/>
        </w:rPr>
        <w:t>model.</w:t>
      </w:r>
      <w:r>
        <w:rPr>
          <w:spacing w:val="20"/>
          <w:w w:val="105"/>
        </w:rPr>
        <w:t xml:space="preserve"> </w:t>
      </w:r>
      <w:r>
        <w:rPr>
          <w:w w:val="105"/>
        </w:rPr>
        <w:t>“[Y]ou</w:t>
      </w:r>
      <w:r>
        <w:rPr>
          <w:spacing w:val="-6"/>
          <w:w w:val="105"/>
        </w:rPr>
        <w:t xml:space="preserve"> </w:t>
      </w:r>
      <w:r>
        <w:rPr>
          <w:w w:val="105"/>
        </w:rPr>
        <w:t>Only</w:t>
      </w:r>
      <w:r>
        <w:rPr>
          <w:spacing w:val="-7"/>
          <w:w w:val="105"/>
        </w:rPr>
        <w:t xml:space="preserve"> </w:t>
      </w:r>
      <w:r>
        <w:rPr>
          <w:w w:val="105"/>
        </w:rPr>
        <w:t>Look</w:t>
      </w:r>
      <w:r>
        <w:rPr>
          <w:spacing w:val="-7"/>
          <w:w w:val="105"/>
        </w:rPr>
        <w:t xml:space="preserve"> </w:t>
      </w:r>
      <w:r>
        <w:rPr>
          <w:w w:val="105"/>
        </w:rPr>
        <w:t>Once</w:t>
      </w:r>
      <w:r>
        <w:rPr>
          <w:spacing w:val="-6"/>
          <w:w w:val="105"/>
        </w:rPr>
        <w:t xml:space="preserve"> </w:t>
      </w:r>
      <w:r>
        <w:rPr>
          <w:w w:val="105"/>
        </w:rPr>
        <w:t>(YOLO)</w:t>
      </w:r>
      <w:r>
        <w:rPr>
          <w:spacing w:val="-7"/>
          <w:w w:val="105"/>
        </w:rPr>
        <w:t xml:space="preserve"> </w:t>
      </w:r>
      <w:r>
        <w:rPr>
          <w:spacing w:val="-3"/>
          <w:w w:val="105"/>
        </w:rPr>
        <w:t>was</w:t>
      </w:r>
      <w:r>
        <w:rPr>
          <w:spacing w:val="-7"/>
          <w:w w:val="105"/>
        </w:rPr>
        <w:t xml:space="preserve"> </w:t>
      </w:r>
      <w:r>
        <w:rPr>
          <w:w w:val="105"/>
        </w:rPr>
        <w:t>developed</w:t>
      </w:r>
      <w:r>
        <w:rPr>
          <w:spacing w:val="-6"/>
          <w:w w:val="105"/>
        </w:rPr>
        <w:t xml:space="preserve"> </w:t>
      </w:r>
      <w:r>
        <w:rPr>
          <w:w w:val="105"/>
        </w:rPr>
        <w:t>to</w:t>
      </w:r>
      <w:r>
        <w:rPr>
          <w:spacing w:val="-7"/>
          <w:w w:val="105"/>
        </w:rPr>
        <w:t xml:space="preserve"> </w:t>
      </w:r>
      <w:r>
        <w:rPr>
          <w:w w:val="105"/>
        </w:rPr>
        <w:t xml:space="preserve">create a one step process involving detection and classification. Bounding box and class predic- tions are made after one evaluation of the input image”[27]. The developed architecture runs at 10 frames per second,  and its goals are to </w:t>
      </w:r>
      <w:r>
        <w:rPr>
          <w:spacing w:val="-3"/>
          <w:w w:val="105"/>
        </w:rPr>
        <w:t xml:space="preserve">prove  </w:t>
      </w:r>
      <w:r>
        <w:rPr>
          <w:w w:val="105"/>
        </w:rPr>
        <w:t xml:space="preserve">that shallow networks can run    on non-GPU devices, and that shallow networks do not require batch normalisation. The model had 18 trials, obtaining results of 33.77% mAP and 21 FPS, and 12.26% and 21 on </w:t>
      </w:r>
      <w:r>
        <w:rPr>
          <w:spacing w:val="-4"/>
          <w:w w:val="105"/>
        </w:rPr>
        <w:t xml:space="preserve">PASCAL </w:t>
      </w:r>
      <w:r>
        <w:rPr>
          <w:spacing w:val="-3"/>
          <w:w w:val="105"/>
        </w:rPr>
        <w:t xml:space="preserve">VOC </w:t>
      </w:r>
      <w:r>
        <w:rPr>
          <w:w w:val="105"/>
        </w:rPr>
        <w:t>and COCO dataset,</w:t>
      </w:r>
      <w:r>
        <w:rPr>
          <w:spacing w:val="-37"/>
          <w:w w:val="105"/>
        </w:rPr>
        <w:t xml:space="preserve"> </w:t>
      </w:r>
      <w:r>
        <w:rPr>
          <w:w w:val="105"/>
        </w:rPr>
        <w:t>respectively.</w:t>
      </w:r>
    </w:p>
    <w:p w14:paraId="392C65B8" w14:textId="77777777" w:rsidR="00551168" w:rsidRDefault="00551168">
      <w:pPr>
        <w:pStyle w:val="BodyText"/>
        <w:spacing w:before="2"/>
        <w:rPr>
          <w:sz w:val="33"/>
        </w:rPr>
      </w:pPr>
    </w:p>
    <w:p w14:paraId="77471DE8" w14:textId="77777777" w:rsidR="00551168" w:rsidRDefault="00647E4E">
      <w:pPr>
        <w:pStyle w:val="Heading2"/>
        <w:numPr>
          <w:ilvl w:val="1"/>
          <w:numId w:val="9"/>
        </w:numPr>
        <w:tabs>
          <w:tab w:val="left" w:pos="1065"/>
          <w:tab w:val="left" w:pos="1066"/>
        </w:tabs>
      </w:pPr>
      <w:bookmarkStart w:id="19" w:name="_TOC_250010"/>
      <w:bookmarkEnd w:id="19"/>
      <w:r>
        <w:rPr>
          <w:w w:val="115"/>
        </w:rPr>
        <w:t>Conclusion</w:t>
      </w:r>
    </w:p>
    <w:p w14:paraId="7E5333DB" w14:textId="77777777" w:rsidR="00551168" w:rsidRDefault="00647E4E">
      <w:pPr>
        <w:pStyle w:val="BodyText"/>
        <w:spacing w:before="228" w:line="312" w:lineRule="auto"/>
        <w:ind w:left="330" w:right="1528"/>
        <w:jc w:val="both"/>
      </w:pPr>
      <w:r>
        <w:rPr>
          <w:w w:val="105"/>
        </w:rPr>
        <w:t xml:space="preserve">Dierent approaches were dened and reviewed in this chapter. Traditional computer vision techniques, deep learning techniques, recommender systems, and Augmented Reality solu- tions were analysed to acquire a state-of-the-art </w:t>
      </w:r>
      <w:r>
        <w:rPr>
          <w:spacing w:val="-3"/>
          <w:w w:val="105"/>
        </w:rPr>
        <w:t xml:space="preserve">Workplace </w:t>
      </w:r>
      <w:r>
        <w:rPr>
          <w:w w:val="105"/>
        </w:rPr>
        <w:t>Assistant Augmented Reality application.</w:t>
      </w:r>
      <w:r>
        <w:rPr>
          <w:spacing w:val="28"/>
          <w:w w:val="105"/>
        </w:rPr>
        <w:t xml:space="preserve"> </w:t>
      </w:r>
      <w:r>
        <w:rPr>
          <w:w w:val="105"/>
        </w:rPr>
        <w:t>The</w:t>
      </w:r>
      <w:r>
        <w:rPr>
          <w:spacing w:val="-8"/>
          <w:w w:val="105"/>
        </w:rPr>
        <w:t xml:space="preserve"> </w:t>
      </w:r>
      <w:r>
        <w:rPr>
          <w:w w:val="105"/>
        </w:rPr>
        <w:t>following</w:t>
      </w:r>
      <w:r>
        <w:rPr>
          <w:spacing w:val="-9"/>
          <w:w w:val="105"/>
        </w:rPr>
        <w:t xml:space="preserve"> </w:t>
      </w:r>
      <w:r>
        <w:rPr>
          <w:w w:val="105"/>
        </w:rPr>
        <w:t>chapters</w:t>
      </w:r>
      <w:r>
        <w:rPr>
          <w:spacing w:val="-7"/>
          <w:w w:val="105"/>
        </w:rPr>
        <w:t xml:space="preserve"> </w:t>
      </w:r>
      <w:r>
        <w:rPr>
          <w:w w:val="105"/>
        </w:rPr>
        <w:t>will</w:t>
      </w:r>
      <w:r>
        <w:rPr>
          <w:spacing w:val="-7"/>
          <w:w w:val="105"/>
        </w:rPr>
        <w:t xml:space="preserve"> </w:t>
      </w:r>
      <w:r>
        <w:rPr>
          <w:w w:val="105"/>
        </w:rPr>
        <w:t>present</w:t>
      </w:r>
      <w:r>
        <w:rPr>
          <w:spacing w:val="-8"/>
          <w:w w:val="105"/>
        </w:rPr>
        <w:t xml:space="preserve"> </w:t>
      </w:r>
      <w:r>
        <w:rPr>
          <w:w w:val="105"/>
        </w:rPr>
        <w:t>and</w:t>
      </w:r>
      <w:r>
        <w:rPr>
          <w:spacing w:val="-8"/>
          <w:w w:val="105"/>
        </w:rPr>
        <w:t xml:space="preserve"> </w:t>
      </w:r>
      <w:r>
        <w:rPr>
          <w:w w:val="105"/>
        </w:rPr>
        <w:t>discuss</w:t>
      </w:r>
      <w:r>
        <w:rPr>
          <w:spacing w:val="-8"/>
          <w:w w:val="105"/>
        </w:rPr>
        <w:t xml:space="preserve"> </w:t>
      </w:r>
      <w:r>
        <w:rPr>
          <w:w w:val="105"/>
        </w:rPr>
        <w:t>the</w:t>
      </w:r>
      <w:r>
        <w:rPr>
          <w:spacing w:val="-8"/>
          <w:w w:val="105"/>
        </w:rPr>
        <w:t xml:space="preserve"> </w:t>
      </w:r>
      <w:r>
        <w:rPr>
          <w:w w:val="105"/>
        </w:rPr>
        <w:t>design</w:t>
      </w:r>
      <w:r>
        <w:rPr>
          <w:spacing w:val="-7"/>
          <w:w w:val="105"/>
        </w:rPr>
        <w:t xml:space="preserve"> </w:t>
      </w:r>
      <w:r>
        <w:rPr>
          <w:w w:val="105"/>
        </w:rPr>
        <w:t>and</w:t>
      </w:r>
      <w:r>
        <w:rPr>
          <w:spacing w:val="-8"/>
          <w:w w:val="105"/>
        </w:rPr>
        <w:t xml:space="preserve"> </w:t>
      </w:r>
      <w:r>
        <w:rPr>
          <w:w w:val="105"/>
        </w:rPr>
        <w:t>implementation of the proposed</w:t>
      </w:r>
      <w:r>
        <w:rPr>
          <w:spacing w:val="45"/>
          <w:w w:val="105"/>
        </w:rPr>
        <w:t xml:space="preserve"> </w:t>
      </w:r>
      <w:r>
        <w:rPr>
          <w:w w:val="105"/>
        </w:rPr>
        <w:t>method.</w:t>
      </w:r>
    </w:p>
    <w:p w14:paraId="58F94C06" w14:textId="77777777" w:rsidR="00551168" w:rsidRDefault="00551168">
      <w:pPr>
        <w:spacing w:line="312" w:lineRule="auto"/>
        <w:jc w:val="both"/>
        <w:sectPr w:rsidR="00551168">
          <w:pgSz w:w="12240" w:h="15840"/>
          <w:pgMar w:top="1500" w:right="0" w:bottom="1300" w:left="1200" w:header="0" w:footer="1110" w:gutter="0"/>
          <w:cols w:space="720"/>
        </w:sectPr>
      </w:pPr>
    </w:p>
    <w:p w14:paraId="6EE65892" w14:textId="77777777" w:rsidR="00551168" w:rsidRDefault="00551168">
      <w:pPr>
        <w:pStyle w:val="BodyText"/>
        <w:spacing w:before="5"/>
        <w:rPr>
          <w:sz w:val="9"/>
        </w:rPr>
      </w:pPr>
    </w:p>
    <w:p w14:paraId="15E0C371" w14:textId="77777777" w:rsidR="00551168" w:rsidRDefault="00647E4E">
      <w:pPr>
        <w:pStyle w:val="Heading1"/>
        <w:numPr>
          <w:ilvl w:val="0"/>
          <w:numId w:val="9"/>
        </w:numPr>
        <w:tabs>
          <w:tab w:val="left" w:pos="911"/>
          <w:tab w:val="left" w:pos="912"/>
        </w:tabs>
      </w:pPr>
      <w:bookmarkStart w:id="20" w:name="_TOC_250009"/>
      <w:bookmarkEnd w:id="20"/>
      <w:r>
        <w:rPr>
          <w:w w:val="115"/>
        </w:rPr>
        <w:t>Design</w:t>
      </w:r>
    </w:p>
    <w:p w14:paraId="6AB676D4" w14:textId="77777777" w:rsidR="00551168" w:rsidRDefault="00647E4E">
      <w:pPr>
        <w:pStyle w:val="BodyText"/>
        <w:spacing w:before="298" w:line="312" w:lineRule="auto"/>
        <w:ind w:left="330" w:right="1528"/>
        <w:jc w:val="both"/>
      </w:pPr>
      <w:r>
        <w:rPr>
          <w:w w:val="105"/>
        </w:rPr>
        <w:t>This chapter provides an overview of the design of the implemented system. The compo- nents will be further discussed in detail in Chapter 5.</w:t>
      </w:r>
    </w:p>
    <w:p w14:paraId="74F9865E" w14:textId="77777777" w:rsidR="00551168" w:rsidRDefault="00551168">
      <w:pPr>
        <w:pStyle w:val="BodyText"/>
        <w:spacing w:before="7"/>
        <w:rPr>
          <w:sz w:val="32"/>
        </w:rPr>
      </w:pPr>
    </w:p>
    <w:p w14:paraId="23A4BECF" w14:textId="77777777" w:rsidR="00551168" w:rsidRDefault="00647E4E">
      <w:pPr>
        <w:pStyle w:val="Heading2"/>
        <w:numPr>
          <w:ilvl w:val="1"/>
          <w:numId w:val="9"/>
        </w:numPr>
        <w:tabs>
          <w:tab w:val="left" w:pos="1065"/>
          <w:tab w:val="left" w:pos="1066"/>
        </w:tabs>
      </w:pPr>
      <w:bookmarkStart w:id="21" w:name="_TOC_250008"/>
      <w:bookmarkEnd w:id="21"/>
      <w:r>
        <w:rPr>
          <w:w w:val="115"/>
        </w:rPr>
        <w:t>Overview</w:t>
      </w:r>
    </w:p>
    <w:p w14:paraId="0238CC04" w14:textId="77777777" w:rsidR="00551168" w:rsidRDefault="00647E4E">
      <w:pPr>
        <w:pStyle w:val="BodyText"/>
        <w:spacing w:before="229" w:line="312" w:lineRule="auto"/>
        <w:ind w:left="330" w:right="1527"/>
        <w:jc w:val="both"/>
      </w:pPr>
      <w:r>
        <w:rPr>
          <w:w w:val="105"/>
        </w:rPr>
        <w:t xml:space="preserve">The AR application is divided into four separate parts. The first part is the data extraction process,  where data is collected for training,  both for the augmented reality aspect of    the application, and for the recommendation process. The second part </w:t>
      </w:r>
      <w:r>
        <w:rPr>
          <w:spacing w:val="-3"/>
          <w:w w:val="105"/>
        </w:rPr>
        <w:t xml:space="preserve">involves </w:t>
      </w:r>
      <w:r>
        <w:rPr>
          <w:w w:val="105"/>
        </w:rPr>
        <w:t xml:space="preserve">feature extraction, where </w:t>
      </w:r>
      <w:r>
        <w:rPr>
          <w:spacing w:val="-3"/>
          <w:w w:val="105"/>
        </w:rPr>
        <w:t xml:space="preserve">relevant </w:t>
      </w:r>
      <w:r>
        <w:rPr>
          <w:w w:val="105"/>
        </w:rPr>
        <w:t>features are extracted and fed to the implemented or applied model for training. The third phase entails building a suitable user-query model for user recommendation. The last part is implementing the trained data within the custom-built user</w:t>
      </w:r>
      <w:r>
        <w:rPr>
          <w:spacing w:val="13"/>
          <w:w w:val="105"/>
        </w:rPr>
        <w:t xml:space="preserve"> </w:t>
      </w:r>
      <w:r>
        <w:rPr>
          <w:w w:val="105"/>
        </w:rPr>
        <w:t>interface</w:t>
      </w:r>
      <w:r>
        <w:rPr>
          <w:spacing w:val="13"/>
          <w:w w:val="105"/>
        </w:rPr>
        <w:t xml:space="preserve"> </w:t>
      </w:r>
      <w:r>
        <w:rPr>
          <w:w w:val="105"/>
        </w:rPr>
        <w:t>to</w:t>
      </w:r>
      <w:r>
        <w:rPr>
          <w:spacing w:val="13"/>
          <w:w w:val="105"/>
        </w:rPr>
        <w:t xml:space="preserve"> </w:t>
      </w:r>
      <w:r>
        <w:rPr>
          <w:w w:val="105"/>
        </w:rPr>
        <w:t>provide</w:t>
      </w:r>
      <w:r>
        <w:rPr>
          <w:spacing w:val="14"/>
          <w:w w:val="105"/>
        </w:rPr>
        <w:t xml:space="preserve"> </w:t>
      </w:r>
      <w:r>
        <w:rPr>
          <w:w w:val="105"/>
        </w:rPr>
        <w:t>a</w:t>
      </w:r>
      <w:r>
        <w:rPr>
          <w:spacing w:val="13"/>
          <w:w w:val="105"/>
        </w:rPr>
        <w:t xml:space="preserve"> </w:t>
      </w:r>
      <w:r>
        <w:rPr>
          <w:w w:val="105"/>
        </w:rPr>
        <w:t>user-friendly</w:t>
      </w:r>
      <w:r>
        <w:rPr>
          <w:spacing w:val="13"/>
          <w:w w:val="105"/>
        </w:rPr>
        <w:t xml:space="preserve"> </w:t>
      </w:r>
      <w:r>
        <w:rPr>
          <w:w w:val="105"/>
        </w:rPr>
        <w:t>augmented</w:t>
      </w:r>
      <w:r>
        <w:rPr>
          <w:spacing w:val="14"/>
          <w:w w:val="105"/>
        </w:rPr>
        <w:t xml:space="preserve"> </w:t>
      </w:r>
      <w:r>
        <w:rPr>
          <w:w w:val="105"/>
        </w:rPr>
        <w:t>reality</w:t>
      </w:r>
      <w:r>
        <w:rPr>
          <w:spacing w:val="13"/>
          <w:w w:val="105"/>
        </w:rPr>
        <w:t xml:space="preserve"> </w:t>
      </w:r>
      <w:r>
        <w:rPr>
          <w:w w:val="105"/>
        </w:rPr>
        <w:t>experience.</w:t>
      </w:r>
    </w:p>
    <w:p w14:paraId="57F76D80" w14:textId="77777777" w:rsidR="00551168" w:rsidRDefault="00551168">
      <w:pPr>
        <w:pStyle w:val="BodyText"/>
        <w:spacing w:before="6"/>
        <w:rPr>
          <w:sz w:val="32"/>
        </w:rPr>
      </w:pPr>
    </w:p>
    <w:p w14:paraId="4A309C3F" w14:textId="77777777" w:rsidR="00551168" w:rsidRDefault="00647E4E">
      <w:pPr>
        <w:pStyle w:val="Heading2"/>
        <w:numPr>
          <w:ilvl w:val="1"/>
          <w:numId w:val="9"/>
        </w:numPr>
        <w:tabs>
          <w:tab w:val="left" w:pos="1065"/>
          <w:tab w:val="left" w:pos="1066"/>
        </w:tabs>
      </w:pPr>
      <w:bookmarkStart w:id="22" w:name="_TOC_250007"/>
      <w:r>
        <w:rPr>
          <w:w w:val="115"/>
        </w:rPr>
        <w:t>Data</w:t>
      </w:r>
      <w:r>
        <w:rPr>
          <w:spacing w:val="26"/>
          <w:w w:val="115"/>
        </w:rPr>
        <w:t xml:space="preserve"> </w:t>
      </w:r>
      <w:bookmarkEnd w:id="22"/>
      <w:r>
        <w:rPr>
          <w:w w:val="115"/>
        </w:rPr>
        <w:t>Handling</w:t>
      </w:r>
    </w:p>
    <w:p w14:paraId="45E6F813" w14:textId="77777777" w:rsidR="00551168" w:rsidRDefault="00647E4E">
      <w:pPr>
        <w:pStyle w:val="BodyText"/>
        <w:spacing w:before="229" w:line="312" w:lineRule="auto"/>
        <w:ind w:left="330" w:right="1525"/>
        <w:jc w:val="both"/>
      </w:pPr>
      <w:r>
        <w:rPr>
          <w:w w:val="105"/>
        </w:rPr>
        <w:t>The data extraction process is further divided into three phases. The first phase is</w:t>
      </w:r>
      <w:r>
        <w:rPr>
          <w:spacing w:val="-28"/>
          <w:w w:val="105"/>
        </w:rPr>
        <w:t xml:space="preserve"> </w:t>
      </w:r>
      <w:r>
        <w:rPr>
          <w:w w:val="105"/>
        </w:rPr>
        <w:t xml:space="preserve">gathering </w:t>
      </w:r>
      <w:r>
        <w:rPr>
          <w:spacing w:val="-3"/>
          <w:w w:val="105"/>
        </w:rPr>
        <w:t xml:space="preserve">relevant </w:t>
      </w:r>
      <w:r>
        <w:rPr>
          <w:w w:val="105"/>
        </w:rPr>
        <w:t xml:space="preserve">images of the area around the workplace, while phase </w:t>
      </w:r>
      <w:r>
        <w:rPr>
          <w:spacing w:val="-5"/>
          <w:w w:val="105"/>
        </w:rPr>
        <w:t xml:space="preserve">two </w:t>
      </w:r>
      <w:r>
        <w:rPr>
          <w:w w:val="105"/>
        </w:rPr>
        <w:t xml:space="preserve">entails building 3D models of chosen markers for the Augmented </w:t>
      </w:r>
      <w:r>
        <w:rPr>
          <w:spacing w:val="-4"/>
          <w:w w:val="105"/>
        </w:rPr>
        <w:t xml:space="preserve">Reality.   </w:t>
      </w:r>
      <w:r>
        <w:rPr>
          <w:w w:val="105"/>
        </w:rPr>
        <w:t xml:space="preserve">These 3D models must capture    as </w:t>
      </w:r>
      <w:r>
        <w:rPr>
          <w:spacing w:val="-4"/>
          <w:w w:val="105"/>
        </w:rPr>
        <w:t xml:space="preserve">much  </w:t>
      </w:r>
      <w:r>
        <w:rPr>
          <w:w w:val="105"/>
        </w:rPr>
        <w:t xml:space="preserve">detail as possible of the actual marker.   The images and 3D models are then     fed into </w:t>
      </w:r>
      <w:r>
        <w:rPr>
          <w:spacing w:val="-3"/>
          <w:w w:val="105"/>
        </w:rPr>
        <w:t xml:space="preserve">Vuforia’s </w:t>
      </w:r>
      <w:r>
        <w:rPr>
          <w:w w:val="105"/>
        </w:rPr>
        <w:t xml:space="preserve">Library for training. The third phase is gathering data from a </w:t>
      </w:r>
      <w:r>
        <w:rPr>
          <w:spacing w:val="3"/>
          <w:w w:val="105"/>
        </w:rPr>
        <w:t xml:space="preserve">good </w:t>
      </w:r>
      <w:r>
        <w:rPr>
          <w:w w:val="105"/>
        </w:rPr>
        <w:t>number of previous users who rated the application when they performed a task. This  third phase is necessary in order to perform collaborative filtering techniques using a set of machine learning algorithms and probabilistic methods to achieve a set of user preference recommendations. The yielded results are subsequently combined with the item similarity- based</w:t>
      </w:r>
      <w:r>
        <w:rPr>
          <w:spacing w:val="15"/>
          <w:w w:val="105"/>
        </w:rPr>
        <w:t xml:space="preserve"> </w:t>
      </w:r>
      <w:r>
        <w:rPr>
          <w:w w:val="105"/>
        </w:rPr>
        <w:t>matrix.</w:t>
      </w:r>
    </w:p>
    <w:p w14:paraId="48C7CCEA" w14:textId="77777777" w:rsidR="00551168" w:rsidRDefault="00647E4E">
      <w:pPr>
        <w:pStyle w:val="ListParagraph"/>
        <w:numPr>
          <w:ilvl w:val="0"/>
          <w:numId w:val="8"/>
        </w:numPr>
        <w:tabs>
          <w:tab w:val="left" w:pos="917"/>
        </w:tabs>
        <w:spacing w:before="152"/>
        <w:ind w:hanging="301"/>
        <w:jc w:val="both"/>
        <w:rPr>
          <w:sz w:val="24"/>
        </w:rPr>
      </w:pPr>
      <w:r>
        <w:rPr>
          <w:sz w:val="24"/>
        </w:rPr>
        <w:t>Image extraction process of the</w:t>
      </w:r>
      <w:r>
        <w:rPr>
          <w:spacing w:val="38"/>
          <w:sz w:val="24"/>
        </w:rPr>
        <w:t xml:space="preserve"> </w:t>
      </w:r>
      <w:r>
        <w:rPr>
          <w:sz w:val="24"/>
        </w:rPr>
        <w:t>workplace;</w:t>
      </w:r>
    </w:p>
    <w:p w14:paraId="340D08F2" w14:textId="77777777" w:rsidR="00551168" w:rsidRDefault="00551168">
      <w:pPr>
        <w:pStyle w:val="BodyText"/>
        <w:spacing w:before="3"/>
        <w:rPr>
          <w:sz w:val="23"/>
        </w:rPr>
      </w:pPr>
    </w:p>
    <w:p w14:paraId="731D00E1" w14:textId="77777777" w:rsidR="00551168" w:rsidRDefault="00647E4E">
      <w:pPr>
        <w:pStyle w:val="ListParagraph"/>
        <w:numPr>
          <w:ilvl w:val="0"/>
          <w:numId w:val="8"/>
        </w:numPr>
        <w:tabs>
          <w:tab w:val="left" w:pos="917"/>
        </w:tabs>
        <w:ind w:hanging="301"/>
        <w:jc w:val="both"/>
        <w:rPr>
          <w:sz w:val="24"/>
        </w:rPr>
      </w:pPr>
      <w:r>
        <w:rPr>
          <w:w w:val="105"/>
          <w:sz w:val="24"/>
        </w:rPr>
        <w:t>Building</w:t>
      </w:r>
      <w:r>
        <w:rPr>
          <w:spacing w:val="13"/>
          <w:w w:val="105"/>
          <w:sz w:val="24"/>
        </w:rPr>
        <w:t xml:space="preserve"> </w:t>
      </w:r>
      <w:r>
        <w:rPr>
          <w:w w:val="105"/>
          <w:sz w:val="24"/>
        </w:rPr>
        <w:t>3D</w:t>
      </w:r>
      <w:r>
        <w:rPr>
          <w:spacing w:val="13"/>
          <w:w w:val="105"/>
          <w:sz w:val="24"/>
        </w:rPr>
        <w:t xml:space="preserve"> </w:t>
      </w:r>
      <w:r>
        <w:rPr>
          <w:w w:val="105"/>
          <w:sz w:val="24"/>
        </w:rPr>
        <w:t>models</w:t>
      </w:r>
      <w:r>
        <w:rPr>
          <w:spacing w:val="13"/>
          <w:w w:val="105"/>
          <w:sz w:val="24"/>
        </w:rPr>
        <w:t xml:space="preserve"> </w:t>
      </w:r>
      <w:r>
        <w:rPr>
          <w:w w:val="105"/>
          <w:sz w:val="24"/>
        </w:rPr>
        <w:t>of</w:t>
      </w:r>
      <w:r>
        <w:rPr>
          <w:spacing w:val="14"/>
          <w:w w:val="105"/>
          <w:sz w:val="24"/>
        </w:rPr>
        <w:t xml:space="preserve"> </w:t>
      </w:r>
      <w:r>
        <w:rPr>
          <w:w w:val="105"/>
          <w:sz w:val="24"/>
        </w:rPr>
        <w:t>the</w:t>
      </w:r>
      <w:r>
        <w:rPr>
          <w:spacing w:val="13"/>
          <w:w w:val="105"/>
          <w:sz w:val="24"/>
        </w:rPr>
        <w:t xml:space="preserve"> </w:t>
      </w:r>
      <w:r>
        <w:rPr>
          <w:w w:val="105"/>
          <w:sz w:val="24"/>
        </w:rPr>
        <w:t>markers</w:t>
      </w:r>
      <w:r>
        <w:rPr>
          <w:spacing w:val="13"/>
          <w:w w:val="105"/>
          <w:sz w:val="24"/>
        </w:rPr>
        <w:t xml:space="preserve"> </w:t>
      </w:r>
      <w:r>
        <w:rPr>
          <w:w w:val="105"/>
          <w:sz w:val="24"/>
        </w:rPr>
        <w:t>chosen</w:t>
      </w:r>
      <w:r>
        <w:rPr>
          <w:spacing w:val="14"/>
          <w:w w:val="105"/>
          <w:sz w:val="24"/>
        </w:rPr>
        <w:t xml:space="preserve"> </w:t>
      </w:r>
      <w:r>
        <w:rPr>
          <w:w w:val="105"/>
          <w:sz w:val="24"/>
        </w:rPr>
        <w:t>from</w:t>
      </w:r>
      <w:r>
        <w:rPr>
          <w:spacing w:val="13"/>
          <w:w w:val="105"/>
          <w:sz w:val="24"/>
        </w:rPr>
        <w:t xml:space="preserve"> </w:t>
      </w:r>
      <w:r>
        <w:rPr>
          <w:w w:val="105"/>
          <w:sz w:val="24"/>
        </w:rPr>
        <w:t>the</w:t>
      </w:r>
      <w:r>
        <w:rPr>
          <w:spacing w:val="13"/>
          <w:w w:val="105"/>
          <w:sz w:val="24"/>
        </w:rPr>
        <w:t xml:space="preserve"> </w:t>
      </w:r>
      <w:r>
        <w:rPr>
          <w:w w:val="105"/>
          <w:sz w:val="24"/>
        </w:rPr>
        <w:t>extracted</w:t>
      </w:r>
      <w:r>
        <w:rPr>
          <w:spacing w:val="14"/>
          <w:w w:val="105"/>
          <w:sz w:val="24"/>
        </w:rPr>
        <w:t xml:space="preserve"> </w:t>
      </w:r>
      <w:r>
        <w:rPr>
          <w:w w:val="105"/>
          <w:sz w:val="24"/>
        </w:rPr>
        <w:t>images;</w:t>
      </w:r>
      <w:r>
        <w:rPr>
          <w:spacing w:val="13"/>
          <w:w w:val="105"/>
          <w:sz w:val="24"/>
        </w:rPr>
        <w:t xml:space="preserve"> </w:t>
      </w:r>
      <w:r>
        <w:rPr>
          <w:w w:val="105"/>
          <w:sz w:val="24"/>
        </w:rPr>
        <w:t>and</w:t>
      </w:r>
    </w:p>
    <w:p w14:paraId="3AB7B731" w14:textId="77777777" w:rsidR="00551168" w:rsidRDefault="00551168">
      <w:pPr>
        <w:pStyle w:val="BodyText"/>
        <w:spacing w:before="2"/>
        <w:rPr>
          <w:sz w:val="23"/>
        </w:rPr>
      </w:pPr>
    </w:p>
    <w:p w14:paraId="34FBAB98" w14:textId="77777777" w:rsidR="00551168" w:rsidRDefault="00647E4E">
      <w:pPr>
        <w:pStyle w:val="ListParagraph"/>
        <w:numPr>
          <w:ilvl w:val="0"/>
          <w:numId w:val="8"/>
        </w:numPr>
        <w:tabs>
          <w:tab w:val="left" w:pos="917"/>
        </w:tabs>
        <w:ind w:hanging="301"/>
        <w:jc w:val="both"/>
        <w:rPr>
          <w:sz w:val="24"/>
        </w:rPr>
      </w:pPr>
      <w:r>
        <w:rPr>
          <w:w w:val="105"/>
          <w:sz w:val="24"/>
        </w:rPr>
        <w:t>Building</w:t>
      </w:r>
      <w:r>
        <w:rPr>
          <w:spacing w:val="15"/>
          <w:w w:val="105"/>
          <w:sz w:val="24"/>
        </w:rPr>
        <w:t xml:space="preserve"> </w:t>
      </w:r>
      <w:r>
        <w:rPr>
          <w:w w:val="105"/>
          <w:sz w:val="24"/>
        </w:rPr>
        <w:t>a</w:t>
      </w:r>
      <w:r>
        <w:rPr>
          <w:spacing w:val="16"/>
          <w:w w:val="105"/>
          <w:sz w:val="24"/>
        </w:rPr>
        <w:t xml:space="preserve"> </w:t>
      </w:r>
      <w:r>
        <w:rPr>
          <w:w w:val="105"/>
          <w:sz w:val="24"/>
        </w:rPr>
        <w:t>user-task</w:t>
      </w:r>
      <w:r>
        <w:rPr>
          <w:spacing w:val="15"/>
          <w:w w:val="105"/>
          <w:sz w:val="24"/>
        </w:rPr>
        <w:t xml:space="preserve"> </w:t>
      </w:r>
      <w:r>
        <w:rPr>
          <w:w w:val="105"/>
          <w:sz w:val="24"/>
        </w:rPr>
        <w:t>rating</w:t>
      </w:r>
      <w:r>
        <w:rPr>
          <w:spacing w:val="16"/>
          <w:w w:val="105"/>
          <w:sz w:val="24"/>
        </w:rPr>
        <w:t xml:space="preserve"> </w:t>
      </w:r>
      <w:r>
        <w:rPr>
          <w:w w:val="105"/>
          <w:sz w:val="24"/>
        </w:rPr>
        <w:t>dataset</w:t>
      </w:r>
      <w:r>
        <w:rPr>
          <w:spacing w:val="15"/>
          <w:w w:val="105"/>
          <w:sz w:val="24"/>
        </w:rPr>
        <w:t xml:space="preserve"> </w:t>
      </w:r>
      <w:r>
        <w:rPr>
          <w:w w:val="105"/>
          <w:sz w:val="24"/>
        </w:rPr>
        <w:t>of</w:t>
      </w:r>
      <w:r>
        <w:rPr>
          <w:spacing w:val="16"/>
          <w:w w:val="105"/>
          <w:sz w:val="24"/>
        </w:rPr>
        <w:t xml:space="preserve"> </w:t>
      </w:r>
      <w:r>
        <w:rPr>
          <w:w w:val="105"/>
          <w:sz w:val="24"/>
        </w:rPr>
        <w:t>the</w:t>
      </w:r>
      <w:r>
        <w:rPr>
          <w:spacing w:val="15"/>
          <w:w w:val="105"/>
          <w:sz w:val="24"/>
        </w:rPr>
        <w:t xml:space="preserve"> </w:t>
      </w:r>
      <w:r>
        <w:rPr>
          <w:w w:val="105"/>
          <w:sz w:val="24"/>
        </w:rPr>
        <w:t>previously</w:t>
      </w:r>
      <w:r>
        <w:rPr>
          <w:spacing w:val="16"/>
          <w:w w:val="105"/>
          <w:sz w:val="24"/>
        </w:rPr>
        <w:t xml:space="preserve"> </w:t>
      </w:r>
      <w:r>
        <w:rPr>
          <w:w w:val="105"/>
          <w:sz w:val="24"/>
        </w:rPr>
        <w:t>used</w:t>
      </w:r>
      <w:r>
        <w:rPr>
          <w:spacing w:val="15"/>
          <w:w w:val="105"/>
          <w:sz w:val="24"/>
        </w:rPr>
        <w:t xml:space="preserve"> </w:t>
      </w:r>
      <w:r>
        <w:rPr>
          <w:w w:val="105"/>
          <w:sz w:val="24"/>
        </w:rPr>
        <w:t>system.</w:t>
      </w:r>
    </w:p>
    <w:p w14:paraId="35F2A310" w14:textId="77777777" w:rsidR="00551168" w:rsidRDefault="00551168">
      <w:pPr>
        <w:pStyle w:val="BodyText"/>
      </w:pPr>
    </w:p>
    <w:p w14:paraId="3866632C" w14:textId="77777777" w:rsidR="00551168" w:rsidRDefault="00647E4E">
      <w:pPr>
        <w:pStyle w:val="Heading2"/>
        <w:numPr>
          <w:ilvl w:val="1"/>
          <w:numId w:val="9"/>
        </w:numPr>
        <w:tabs>
          <w:tab w:val="left" w:pos="1065"/>
          <w:tab w:val="left" w:pos="1066"/>
        </w:tabs>
        <w:spacing w:before="183"/>
      </w:pPr>
      <w:bookmarkStart w:id="23" w:name="_TOC_250006"/>
      <w:r>
        <w:rPr>
          <w:spacing w:val="-4"/>
          <w:w w:val="115"/>
        </w:rPr>
        <w:t>Feature</w:t>
      </w:r>
      <w:r>
        <w:rPr>
          <w:spacing w:val="27"/>
          <w:w w:val="115"/>
        </w:rPr>
        <w:t xml:space="preserve"> </w:t>
      </w:r>
      <w:bookmarkEnd w:id="23"/>
      <w:r>
        <w:rPr>
          <w:w w:val="115"/>
        </w:rPr>
        <w:t>Extraction</w:t>
      </w:r>
    </w:p>
    <w:p w14:paraId="4AF757F7" w14:textId="77777777" w:rsidR="00551168" w:rsidRDefault="00647E4E">
      <w:pPr>
        <w:pStyle w:val="BodyText"/>
        <w:spacing w:before="228" w:line="312" w:lineRule="auto"/>
        <w:ind w:left="330" w:right="1531"/>
        <w:jc w:val="both"/>
      </w:pPr>
      <w:r>
        <w:rPr>
          <w:w w:val="105"/>
        </w:rPr>
        <w:t xml:space="preserve">As explained in [16], feature extraction follows </w:t>
      </w:r>
      <w:r>
        <w:rPr>
          <w:spacing w:val="-5"/>
          <w:w w:val="105"/>
        </w:rPr>
        <w:t xml:space="preserve">two </w:t>
      </w:r>
      <w:r>
        <w:rPr>
          <w:w w:val="105"/>
        </w:rPr>
        <w:t xml:space="preserve">steps, </w:t>
      </w:r>
      <w:r>
        <w:rPr>
          <w:spacing w:val="-3"/>
          <w:w w:val="105"/>
        </w:rPr>
        <w:t xml:space="preserve">namely, </w:t>
      </w:r>
      <w:r>
        <w:rPr>
          <w:w w:val="105"/>
        </w:rPr>
        <w:t>feature construction and feature selection. In this project, feature extraction is done on images, 3D models, and</w:t>
      </w:r>
    </w:p>
    <w:p w14:paraId="0DF6756D" w14:textId="77777777" w:rsidR="00551168" w:rsidRDefault="00551168">
      <w:pPr>
        <w:spacing w:line="312" w:lineRule="auto"/>
        <w:jc w:val="both"/>
        <w:sectPr w:rsidR="00551168">
          <w:pgSz w:w="12240" w:h="15840"/>
          <w:pgMar w:top="1500" w:right="0" w:bottom="1300" w:left="1200" w:header="0" w:footer="1110" w:gutter="0"/>
          <w:cols w:space="720"/>
        </w:sectPr>
      </w:pPr>
    </w:p>
    <w:p w14:paraId="43039025" w14:textId="77777777" w:rsidR="00551168" w:rsidRDefault="00551168">
      <w:pPr>
        <w:pStyle w:val="BodyText"/>
        <w:spacing w:before="3"/>
        <w:rPr>
          <w:sz w:val="16"/>
        </w:rPr>
      </w:pPr>
    </w:p>
    <w:p w14:paraId="7ABDA218" w14:textId="77777777" w:rsidR="00551168" w:rsidRDefault="00647E4E">
      <w:pPr>
        <w:pStyle w:val="BodyText"/>
        <w:spacing w:before="56" w:line="312" w:lineRule="auto"/>
        <w:ind w:left="330" w:right="1528"/>
        <w:jc w:val="both"/>
      </w:pPr>
      <w:r>
        <w:rPr>
          <w:w w:val="105"/>
        </w:rPr>
        <w:t>previous user ratings. Firstly, feature extraction on images is done using Vuforia’s natural based feature selection technique [2] which is similar to the ones used in Sift [25] and Surf</w:t>
      </w:r>
    </w:p>
    <w:p w14:paraId="58007DEF" w14:textId="77777777" w:rsidR="00551168" w:rsidRDefault="00647E4E">
      <w:pPr>
        <w:pStyle w:val="BodyText"/>
        <w:spacing w:line="312" w:lineRule="auto"/>
        <w:ind w:left="330" w:right="1526"/>
        <w:jc w:val="both"/>
      </w:pPr>
      <w:r>
        <w:rPr>
          <w:w w:val="105"/>
        </w:rPr>
        <w:t>[8] algorithms. The next step involves passing the 3D models to Vuforia’s model target generation [1], making use of the library deep learning techniques. In this project for the collaborative filter techniques, the Truncated SVD (Singular Value Decomposition) model performs feature extraction using the rating and user-task ID features.</w:t>
      </w:r>
    </w:p>
    <w:p w14:paraId="25EC268C" w14:textId="77777777" w:rsidR="00551168" w:rsidRDefault="00551168">
      <w:pPr>
        <w:pStyle w:val="BodyText"/>
        <w:spacing w:before="3"/>
        <w:rPr>
          <w:sz w:val="33"/>
        </w:rPr>
      </w:pPr>
    </w:p>
    <w:p w14:paraId="6F8F91D6" w14:textId="77777777" w:rsidR="00551168" w:rsidRDefault="00647E4E">
      <w:pPr>
        <w:pStyle w:val="Heading2"/>
        <w:numPr>
          <w:ilvl w:val="1"/>
          <w:numId w:val="9"/>
        </w:numPr>
        <w:tabs>
          <w:tab w:val="left" w:pos="1066"/>
        </w:tabs>
        <w:jc w:val="both"/>
      </w:pPr>
      <w:bookmarkStart w:id="24" w:name="_TOC_250005"/>
      <w:r>
        <w:rPr>
          <w:w w:val="115"/>
        </w:rPr>
        <w:t>User Query</w:t>
      </w:r>
      <w:r>
        <w:rPr>
          <w:spacing w:val="-27"/>
          <w:w w:val="115"/>
        </w:rPr>
        <w:t xml:space="preserve"> </w:t>
      </w:r>
      <w:bookmarkEnd w:id="24"/>
      <w:r>
        <w:rPr>
          <w:w w:val="115"/>
        </w:rPr>
        <w:t>Model</w:t>
      </w:r>
    </w:p>
    <w:p w14:paraId="71DABBCB" w14:textId="77777777" w:rsidR="00551168" w:rsidRDefault="00647E4E">
      <w:pPr>
        <w:pStyle w:val="BodyText"/>
        <w:spacing w:before="228" w:line="312" w:lineRule="auto"/>
        <w:ind w:left="330" w:right="1527"/>
        <w:jc w:val="both"/>
      </w:pPr>
      <w:r>
        <w:rPr>
          <w:w w:val="105"/>
        </w:rPr>
        <w:t>Two user-query models will be created. The first one is related to the intern, where every intern goes through a similar process of integration on their first day on the job. Since this is a prototype, it was decided to provide a step-by-step process as feature implementation for the intern. Furthermore, they will have the option to choose whether they prefer the following for augmentation: the games room, restrooms, or kitchen. Then, the next part is to allow the intern to first find the secretary, then the human resources office, and finally, the manager’s office. For each task, the system will be queried according to the preferred options the user would have previously queried and the office they wish to visit. Figure 2 further explains the flow of logic.</w:t>
      </w:r>
    </w:p>
    <w:p w14:paraId="6F636117" w14:textId="77777777" w:rsidR="00551168" w:rsidRDefault="00551168">
      <w:pPr>
        <w:pStyle w:val="BodyText"/>
        <w:rPr>
          <w:sz w:val="31"/>
        </w:rPr>
      </w:pPr>
    </w:p>
    <w:p w14:paraId="5290A36B" w14:textId="77777777" w:rsidR="00551168" w:rsidRDefault="00647E4E">
      <w:pPr>
        <w:pStyle w:val="BodyText"/>
        <w:spacing w:line="312" w:lineRule="auto"/>
        <w:ind w:left="330" w:right="1524" w:firstLine="351"/>
        <w:jc w:val="both"/>
      </w:pPr>
      <w:r>
        <w:rPr>
          <w:w w:val="105"/>
        </w:rPr>
        <w:t xml:space="preserve">The second user-query model is related to the visitor querying the augmented real-    </w:t>
      </w:r>
      <w:r>
        <w:rPr>
          <w:spacing w:val="-3"/>
          <w:w w:val="105"/>
        </w:rPr>
        <w:t xml:space="preserve">ity </w:t>
      </w:r>
      <w:r>
        <w:rPr>
          <w:w w:val="105"/>
        </w:rPr>
        <w:t xml:space="preserve">system. Here, the visitor is presented with the top 3 recommendations according to which task they would need to accomplish when visiting the office. The system must ac- commodate visitors with the following tasks: a </w:t>
      </w:r>
      <w:r>
        <w:rPr>
          <w:spacing w:val="-3"/>
          <w:w w:val="105"/>
        </w:rPr>
        <w:t xml:space="preserve">delivery, </w:t>
      </w:r>
      <w:r>
        <w:rPr>
          <w:w w:val="105"/>
        </w:rPr>
        <w:t xml:space="preserve">an interview, and a visitation. Once the user chooses the </w:t>
      </w:r>
      <w:r>
        <w:rPr>
          <w:spacing w:val="-3"/>
          <w:w w:val="105"/>
        </w:rPr>
        <w:t xml:space="preserve">relevant </w:t>
      </w:r>
      <w:r>
        <w:rPr>
          <w:w w:val="105"/>
        </w:rPr>
        <w:t xml:space="preserve">task and selects the appropriate recommendation which falls under their preference, they are presented with </w:t>
      </w:r>
      <w:r>
        <w:rPr>
          <w:spacing w:val="-3"/>
          <w:w w:val="105"/>
        </w:rPr>
        <w:t xml:space="preserve">relevant </w:t>
      </w:r>
      <w:r>
        <w:rPr>
          <w:w w:val="105"/>
        </w:rPr>
        <w:t xml:space="preserve">augmentation. </w:t>
      </w:r>
      <w:r>
        <w:rPr>
          <w:spacing w:val="-7"/>
          <w:w w:val="105"/>
        </w:rPr>
        <w:t xml:space="preserve">For </w:t>
      </w:r>
      <w:r>
        <w:rPr>
          <w:w w:val="105"/>
        </w:rPr>
        <w:t xml:space="preserve">both the intern’s and visitor’s </w:t>
      </w:r>
      <w:r>
        <w:rPr>
          <w:spacing w:val="-4"/>
          <w:w w:val="105"/>
        </w:rPr>
        <w:t xml:space="preserve">query, </w:t>
      </w:r>
      <w:r>
        <w:rPr>
          <w:w w:val="105"/>
        </w:rPr>
        <w:t>the system further considers the rooms and offices which the user will walk past while visiting an office. Therefore, it not only considers what the user prefers based on previous users’ preferences, but also what they might require based on the location they are in. Therefore, the user-query model for the visitor makes use of both collaborative and item similarity-based filtering techniques. Figure 3 further details the visitor’s query</w:t>
      </w:r>
      <w:r>
        <w:rPr>
          <w:spacing w:val="29"/>
          <w:w w:val="105"/>
        </w:rPr>
        <w:t xml:space="preserve"> </w:t>
      </w:r>
      <w:r>
        <w:rPr>
          <w:w w:val="105"/>
        </w:rPr>
        <w:t>model.</w:t>
      </w:r>
    </w:p>
    <w:p w14:paraId="11DA27A6" w14:textId="77777777" w:rsidR="00551168" w:rsidRDefault="00551168">
      <w:pPr>
        <w:spacing w:line="312" w:lineRule="auto"/>
        <w:jc w:val="both"/>
        <w:sectPr w:rsidR="00551168">
          <w:pgSz w:w="12240" w:h="15840"/>
          <w:pgMar w:top="1500" w:right="0" w:bottom="1300" w:left="1200" w:header="0" w:footer="1110" w:gutter="0"/>
          <w:cols w:space="720"/>
        </w:sectPr>
      </w:pPr>
    </w:p>
    <w:p w14:paraId="792FD4BB" w14:textId="77777777" w:rsidR="00551168" w:rsidRDefault="00551168">
      <w:pPr>
        <w:pStyle w:val="BodyText"/>
        <w:spacing w:before="2"/>
        <w:rPr>
          <w:sz w:val="13"/>
        </w:rPr>
      </w:pPr>
    </w:p>
    <w:p w14:paraId="3B010A70" w14:textId="77777777" w:rsidR="00551168" w:rsidRDefault="00647E4E">
      <w:pPr>
        <w:pStyle w:val="Heading2"/>
        <w:numPr>
          <w:ilvl w:val="1"/>
          <w:numId w:val="9"/>
        </w:numPr>
        <w:tabs>
          <w:tab w:val="left" w:pos="1065"/>
          <w:tab w:val="left" w:pos="1066"/>
        </w:tabs>
        <w:spacing w:before="54"/>
      </w:pPr>
      <w:bookmarkStart w:id="25" w:name="_TOC_250004"/>
      <w:r>
        <w:rPr>
          <w:w w:val="115"/>
        </w:rPr>
        <w:t>User</w:t>
      </w:r>
      <w:r>
        <w:rPr>
          <w:spacing w:val="26"/>
          <w:w w:val="115"/>
        </w:rPr>
        <w:t xml:space="preserve"> </w:t>
      </w:r>
      <w:bookmarkEnd w:id="25"/>
      <w:r>
        <w:rPr>
          <w:w w:val="115"/>
        </w:rPr>
        <w:t>Interface</w:t>
      </w:r>
    </w:p>
    <w:p w14:paraId="31FA31F2" w14:textId="77777777" w:rsidR="00551168" w:rsidRDefault="00647E4E">
      <w:pPr>
        <w:pStyle w:val="BodyText"/>
        <w:spacing w:before="228" w:line="312" w:lineRule="auto"/>
        <w:ind w:left="330" w:right="1525"/>
        <w:jc w:val="both"/>
      </w:pPr>
      <w:r>
        <w:rPr>
          <w:w w:val="105"/>
        </w:rPr>
        <w:t xml:space="preserve">The user interface must </w:t>
      </w:r>
      <w:r>
        <w:rPr>
          <w:spacing w:val="3"/>
          <w:w w:val="105"/>
        </w:rPr>
        <w:t xml:space="preserve">be </w:t>
      </w:r>
      <w:r>
        <w:rPr>
          <w:w w:val="105"/>
        </w:rPr>
        <w:t xml:space="preserve">as user-friendly as possible, and needs to provide the user with several options about what information they are interested in. The user will </w:t>
      </w:r>
      <w:r>
        <w:rPr>
          <w:spacing w:val="3"/>
          <w:w w:val="105"/>
        </w:rPr>
        <w:t xml:space="preserve">be </w:t>
      </w:r>
      <w:r>
        <w:rPr>
          <w:w w:val="105"/>
        </w:rPr>
        <w:t xml:space="preserve">presented with a main menu, allowing them to augment information about the coffee machine, or  the offices while wandering around, or to locate an office.  The coffee machine interface  is augmented once the coffee machine is recognised, allowing the user to learn </w:t>
      </w:r>
      <w:r>
        <w:rPr>
          <w:spacing w:val="-3"/>
          <w:w w:val="105"/>
        </w:rPr>
        <w:t xml:space="preserve">how </w:t>
      </w:r>
      <w:r>
        <w:rPr>
          <w:w w:val="105"/>
        </w:rPr>
        <w:t>to make a cappuccino via an augmented video and text.   The offices information interface   is augmented once the user’s phone recognises the correct marker, allowing them to view details about the office or locate a particular office from where they are. Navigation is not provided through an artificially intelligent algorithm, and it is not within the scope of this research to implement it. Navigation is provided through a 3D sketched holographic map which</w:t>
      </w:r>
      <w:r>
        <w:rPr>
          <w:spacing w:val="10"/>
          <w:w w:val="105"/>
        </w:rPr>
        <w:t xml:space="preserve"> </w:t>
      </w:r>
      <w:r>
        <w:rPr>
          <w:w w:val="105"/>
        </w:rPr>
        <w:t>gives</w:t>
      </w:r>
      <w:r>
        <w:rPr>
          <w:spacing w:val="10"/>
          <w:w w:val="105"/>
        </w:rPr>
        <w:t xml:space="preserve"> </w:t>
      </w:r>
      <w:r>
        <w:rPr>
          <w:w w:val="105"/>
        </w:rPr>
        <w:t>an</w:t>
      </w:r>
      <w:r>
        <w:rPr>
          <w:spacing w:val="10"/>
          <w:w w:val="105"/>
        </w:rPr>
        <w:t xml:space="preserve"> </w:t>
      </w:r>
      <w:r>
        <w:rPr>
          <w:w w:val="105"/>
        </w:rPr>
        <w:t>idea</w:t>
      </w:r>
      <w:r>
        <w:rPr>
          <w:spacing w:val="11"/>
          <w:w w:val="105"/>
        </w:rPr>
        <w:t xml:space="preserve"> </w:t>
      </w:r>
      <w:r>
        <w:rPr>
          <w:w w:val="105"/>
        </w:rPr>
        <w:t>of</w:t>
      </w:r>
      <w:r>
        <w:rPr>
          <w:spacing w:val="10"/>
          <w:w w:val="105"/>
        </w:rPr>
        <w:t xml:space="preserve"> </w:t>
      </w:r>
      <w:r>
        <w:rPr>
          <w:w w:val="105"/>
        </w:rPr>
        <w:t>where</w:t>
      </w:r>
      <w:r>
        <w:rPr>
          <w:spacing w:val="10"/>
          <w:w w:val="105"/>
        </w:rPr>
        <w:t xml:space="preserve"> </w:t>
      </w:r>
      <w:r>
        <w:rPr>
          <w:w w:val="105"/>
        </w:rPr>
        <w:t>the</w:t>
      </w:r>
      <w:r>
        <w:rPr>
          <w:spacing w:val="11"/>
          <w:w w:val="105"/>
        </w:rPr>
        <w:t xml:space="preserve"> </w:t>
      </w:r>
      <w:r>
        <w:rPr>
          <w:w w:val="105"/>
        </w:rPr>
        <w:t>visitor</w:t>
      </w:r>
      <w:r>
        <w:rPr>
          <w:spacing w:val="10"/>
          <w:w w:val="105"/>
        </w:rPr>
        <w:t xml:space="preserve"> </w:t>
      </w:r>
      <w:r>
        <w:rPr>
          <w:w w:val="105"/>
        </w:rPr>
        <w:t>or</w:t>
      </w:r>
      <w:r>
        <w:rPr>
          <w:spacing w:val="10"/>
          <w:w w:val="105"/>
        </w:rPr>
        <w:t xml:space="preserve"> </w:t>
      </w:r>
      <w:r>
        <w:rPr>
          <w:w w:val="105"/>
        </w:rPr>
        <w:t>intern</w:t>
      </w:r>
      <w:r>
        <w:rPr>
          <w:spacing w:val="11"/>
          <w:w w:val="105"/>
        </w:rPr>
        <w:t xml:space="preserve"> </w:t>
      </w:r>
      <w:r>
        <w:rPr>
          <w:w w:val="105"/>
        </w:rPr>
        <w:t>needs</w:t>
      </w:r>
      <w:r>
        <w:rPr>
          <w:spacing w:val="10"/>
          <w:w w:val="105"/>
        </w:rPr>
        <w:t xml:space="preserve"> </w:t>
      </w:r>
      <w:r>
        <w:rPr>
          <w:w w:val="105"/>
        </w:rPr>
        <w:t>to</w:t>
      </w:r>
      <w:r>
        <w:rPr>
          <w:spacing w:val="10"/>
          <w:w w:val="105"/>
        </w:rPr>
        <w:t xml:space="preserve"> </w:t>
      </w:r>
      <w:r>
        <w:rPr>
          <w:w w:val="105"/>
        </w:rPr>
        <w:t>go</w:t>
      </w:r>
      <w:r>
        <w:rPr>
          <w:spacing w:val="10"/>
          <w:w w:val="105"/>
        </w:rPr>
        <w:t xml:space="preserve"> </w:t>
      </w:r>
      <w:r>
        <w:rPr>
          <w:w w:val="105"/>
        </w:rPr>
        <w:t>to</w:t>
      </w:r>
      <w:r>
        <w:rPr>
          <w:spacing w:val="11"/>
          <w:w w:val="105"/>
        </w:rPr>
        <w:t xml:space="preserve"> </w:t>
      </w:r>
      <w:r>
        <w:rPr>
          <w:w w:val="105"/>
        </w:rPr>
        <w:t>find</w:t>
      </w:r>
      <w:r>
        <w:rPr>
          <w:spacing w:val="10"/>
          <w:w w:val="105"/>
        </w:rPr>
        <w:t xml:space="preserve"> </w:t>
      </w:r>
      <w:r>
        <w:rPr>
          <w:w w:val="105"/>
        </w:rPr>
        <w:t>the</w:t>
      </w:r>
      <w:r>
        <w:rPr>
          <w:spacing w:val="10"/>
          <w:w w:val="105"/>
        </w:rPr>
        <w:t xml:space="preserve"> </w:t>
      </w:r>
      <w:r>
        <w:rPr>
          <w:w w:val="105"/>
        </w:rPr>
        <w:t>office.</w:t>
      </w:r>
    </w:p>
    <w:p w14:paraId="665AE0C9" w14:textId="77777777" w:rsidR="00551168" w:rsidRDefault="00551168">
      <w:pPr>
        <w:pStyle w:val="BodyText"/>
        <w:spacing w:before="2"/>
        <w:rPr>
          <w:sz w:val="33"/>
        </w:rPr>
      </w:pPr>
    </w:p>
    <w:p w14:paraId="476E70FC" w14:textId="77777777" w:rsidR="00551168" w:rsidRDefault="00647E4E">
      <w:pPr>
        <w:pStyle w:val="Heading2"/>
        <w:numPr>
          <w:ilvl w:val="1"/>
          <w:numId w:val="9"/>
        </w:numPr>
        <w:tabs>
          <w:tab w:val="left" w:pos="1065"/>
          <w:tab w:val="left" w:pos="1066"/>
        </w:tabs>
      </w:pPr>
      <w:bookmarkStart w:id="26" w:name="_TOC_250003"/>
      <w:bookmarkEnd w:id="26"/>
      <w:r>
        <w:rPr>
          <w:w w:val="115"/>
        </w:rPr>
        <w:t>Conclusion</w:t>
      </w:r>
    </w:p>
    <w:p w14:paraId="72F157F3" w14:textId="77777777" w:rsidR="00551168" w:rsidRDefault="00647E4E">
      <w:pPr>
        <w:pStyle w:val="BodyText"/>
        <w:spacing w:before="228" w:line="312" w:lineRule="auto"/>
        <w:ind w:left="330" w:right="1527"/>
        <w:jc w:val="both"/>
      </w:pPr>
      <w:r>
        <w:rPr>
          <w:w w:val="105"/>
        </w:rPr>
        <w:t xml:space="preserve">This chapter discussed the custom design of the methods to apply the workplace assistant augmented </w:t>
      </w:r>
      <w:r>
        <w:rPr>
          <w:spacing w:val="-4"/>
          <w:w w:val="105"/>
        </w:rPr>
        <w:t xml:space="preserve">reality, </w:t>
      </w:r>
      <w:r>
        <w:rPr>
          <w:w w:val="105"/>
        </w:rPr>
        <w:t>while taking into consideration previously applied implementations and methods</w:t>
      </w:r>
      <w:r>
        <w:rPr>
          <w:spacing w:val="-12"/>
          <w:w w:val="105"/>
        </w:rPr>
        <w:t xml:space="preserve"> </w:t>
      </w:r>
      <w:r>
        <w:rPr>
          <w:w w:val="105"/>
        </w:rPr>
        <w:t>using</w:t>
      </w:r>
      <w:r>
        <w:rPr>
          <w:spacing w:val="-12"/>
          <w:w w:val="105"/>
        </w:rPr>
        <w:t xml:space="preserve"> </w:t>
      </w:r>
      <w:r>
        <w:rPr>
          <w:w w:val="105"/>
        </w:rPr>
        <w:t>Augmented</w:t>
      </w:r>
      <w:r>
        <w:rPr>
          <w:spacing w:val="-12"/>
          <w:w w:val="105"/>
        </w:rPr>
        <w:t xml:space="preserve"> </w:t>
      </w:r>
      <w:r>
        <w:rPr>
          <w:w w:val="105"/>
        </w:rPr>
        <w:t>Reality</w:t>
      </w:r>
      <w:r>
        <w:rPr>
          <w:spacing w:val="-12"/>
          <w:w w:val="105"/>
        </w:rPr>
        <w:t xml:space="preserve"> </w:t>
      </w:r>
      <w:r>
        <w:rPr>
          <w:w w:val="105"/>
        </w:rPr>
        <w:t>in</w:t>
      </w:r>
      <w:r>
        <w:rPr>
          <w:spacing w:val="-12"/>
          <w:w w:val="105"/>
        </w:rPr>
        <w:t xml:space="preserve"> </w:t>
      </w:r>
      <w:r>
        <w:rPr>
          <w:w w:val="105"/>
        </w:rPr>
        <w:t>similar</w:t>
      </w:r>
      <w:r>
        <w:rPr>
          <w:spacing w:val="-11"/>
          <w:w w:val="105"/>
        </w:rPr>
        <w:t xml:space="preserve"> </w:t>
      </w:r>
      <w:r>
        <w:rPr>
          <w:w w:val="105"/>
        </w:rPr>
        <w:t>areas.</w:t>
      </w:r>
      <w:r>
        <w:rPr>
          <w:spacing w:val="22"/>
          <w:w w:val="105"/>
        </w:rPr>
        <w:t xml:space="preserve"> </w:t>
      </w:r>
      <w:r>
        <w:rPr>
          <w:w w:val="105"/>
        </w:rPr>
        <w:t>The</w:t>
      </w:r>
      <w:r>
        <w:rPr>
          <w:spacing w:val="-13"/>
          <w:w w:val="105"/>
        </w:rPr>
        <w:t xml:space="preserve"> </w:t>
      </w:r>
      <w:r>
        <w:rPr>
          <w:w w:val="105"/>
        </w:rPr>
        <w:t>following</w:t>
      </w:r>
      <w:r>
        <w:rPr>
          <w:spacing w:val="-11"/>
          <w:w w:val="105"/>
        </w:rPr>
        <w:t xml:space="preserve"> </w:t>
      </w:r>
      <w:r>
        <w:rPr>
          <w:w w:val="105"/>
        </w:rPr>
        <w:t>chapter</w:t>
      </w:r>
      <w:r>
        <w:rPr>
          <w:spacing w:val="-12"/>
          <w:w w:val="105"/>
        </w:rPr>
        <w:t xml:space="preserve"> </w:t>
      </w:r>
      <w:r>
        <w:rPr>
          <w:w w:val="105"/>
        </w:rPr>
        <w:t>will</w:t>
      </w:r>
      <w:r>
        <w:rPr>
          <w:spacing w:val="-13"/>
          <w:w w:val="105"/>
        </w:rPr>
        <w:t xml:space="preserve"> </w:t>
      </w:r>
      <w:r>
        <w:rPr>
          <w:w w:val="105"/>
        </w:rPr>
        <w:t>delve</w:t>
      </w:r>
      <w:r>
        <w:rPr>
          <w:spacing w:val="-12"/>
          <w:w w:val="105"/>
        </w:rPr>
        <w:t xml:space="preserve"> </w:t>
      </w:r>
      <w:r>
        <w:rPr>
          <w:w w:val="105"/>
        </w:rPr>
        <w:t>further into</w:t>
      </w:r>
      <w:r>
        <w:rPr>
          <w:spacing w:val="15"/>
          <w:w w:val="105"/>
        </w:rPr>
        <w:t xml:space="preserve"> </w:t>
      </w:r>
      <w:r>
        <w:rPr>
          <w:w w:val="105"/>
        </w:rPr>
        <w:t>the</w:t>
      </w:r>
      <w:r>
        <w:rPr>
          <w:spacing w:val="16"/>
          <w:w w:val="105"/>
        </w:rPr>
        <w:t xml:space="preserve"> </w:t>
      </w:r>
      <w:r>
        <w:rPr>
          <w:w w:val="105"/>
        </w:rPr>
        <w:t>implementation</w:t>
      </w:r>
      <w:r>
        <w:rPr>
          <w:spacing w:val="16"/>
          <w:w w:val="105"/>
        </w:rPr>
        <w:t xml:space="preserve"> </w:t>
      </w:r>
      <w:r>
        <w:rPr>
          <w:w w:val="105"/>
        </w:rPr>
        <w:t>and</w:t>
      </w:r>
      <w:r>
        <w:rPr>
          <w:spacing w:val="16"/>
          <w:w w:val="105"/>
        </w:rPr>
        <w:t xml:space="preserve"> </w:t>
      </w:r>
      <w:r>
        <w:rPr>
          <w:w w:val="105"/>
        </w:rPr>
        <w:t>application</w:t>
      </w:r>
      <w:r>
        <w:rPr>
          <w:spacing w:val="16"/>
          <w:w w:val="105"/>
        </w:rPr>
        <w:t xml:space="preserve"> </w:t>
      </w:r>
      <w:r>
        <w:rPr>
          <w:w w:val="105"/>
        </w:rPr>
        <w:t>of</w:t>
      </w:r>
      <w:r>
        <w:rPr>
          <w:spacing w:val="16"/>
          <w:w w:val="105"/>
        </w:rPr>
        <w:t xml:space="preserve"> </w:t>
      </w:r>
      <w:r>
        <w:rPr>
          <w:w w:val="105"/>
        </w:rPr>
        <w:t>the</w:t>
      </w:r>
      <w:r>
        <w:rPr>
          <w:spacing w:val="16"/>
          <w:w w:val="105"/>
        </w:rPr>
        <w:t xml:space="preserve"> </w:t>
      </w:r>
      <w:r>
        <w:rPr>
          <w:w w:val="105"/>
        </w:rPr>
        <w:t>designed</w:t>
      </w:r>
      <w:r>
        <w:rPr>
          <w:spacing w:val="15"/>
          <w:w w:val="105"/>
        </w:rPr>
        <w:t xml:space="preserve"> </w:t>
      </w:r>
      <w:r>
        <w:rPr>
          <w:w w:val="105"/>
        </w:rPr>
        <w:t>methods.</w:t>
      </w:r>
    </w:p>
    <w:p w14:paraId="2FC7EE67" w14:textId="77777777" w:rsidR="00551168" w:rsidRDefault="00551168">
      <w:pPr>
        <w:spacing w:line="312" w:lineRule="auto"/>
        <w:jc w:val="both"/>
        <w:sectPr w:rsidR="00551168">
          <w:pgSz w:w="12240" w:h="15840"/>
          <w:pgMar w:top="1500" w:right="0" w:bottom="1300" w:left="1200" w:header="0" w:footer="1110" w:gutter="0"/>
          <w:cols w:space="720"/>
        </w:sectPr>
      </w:pPr>
    </w:p>
    <w:p w14:paraId="2411B944" w14:textId="77777777" w:rsidR="00551168" w:rsidRDefault="00551168">
      <w:pPr>
        <w:pStyle w:val="BodyText"/>
        <w:spacing w:before="5"/>
        <w:rPr>
          <w:sz w:val="9"/>
        </w:rPr>
      </w:pPr>
    </w:p>
    <w:p w14:paraId="56FD22FE" w14:textId="77777777" w:rsidR="00551168" w:rsidRDefault="00647E4E">
      <w:pPr>
        <w:pStyle w:val="Heading1"/>
        <w:numPr>
          <w:ilvl w:val="0"/>
          <w:numId w:val="9"/>
        </w:numPr>
        <w:tabs>
          <w:tab w:val="left" w:pos="911"/>
          <w:tab w:val="left" w:pos="912"/>
        </w:tabs>
      </w:pPr>
      <w:bookmarkStart w:id="27" w:name="_TOC_250002"/>
      <w:bookmarkEnd w:id="27"/>
      <w:r>
        <w:rPr>
          <w:w w:val="115"/>
        </w:rPr>
        <w:t>Implementation</w:t>
      </w:r>
    </w:p>
    <w:p w14:paraId="48345A71" w14:textId="77777777" w:rsidR="00551168" w:rsidRDefault="00647E4E">
      <w:pPr>
        <w:pStyle w:val="BodyText"/>
        <w:spacing w:before="298" w:line="312" w:lineRule="auto"/>
        <w:ind w:left="330" w:right="1526"/>
        <w:jc w:val="both"/>
      </w:pPr>
      <w:r>
        <w:rPr>
          <w:w w:val="105"/>
        </w:rPr>
        <w:t>This chapter discusses in further detail the components proposed in the previous chapter. The implementations used a number of applications and libraries, namely, Vuforia [15], Unity Engine [15] and Python 3.7. Vuforia was mainly used to train image and model targets, while Unity is a game engine/editor used in this project to build the augmented reality application architecture, and Python 3.7 was used for image sharpening and for training and testing the recommendation system. This chapter highlights all the necessary details about data handling, feature extraction, user-query recommendation, user interface, and system architecture which was built accordingly. Vuforia was used for augmented reality, mainly because it is the “most popular SDK for developing AR applications on a wide selection of devices” [15]. Similarly to ARCore and ARKit, Vuforia can be used on multiple devices to recognise images, objects and text.</w:t>
      </w:r>
    </w:p>
    <w:p w14:paraId="1B7E77AC" w14:textId="77777777" w:rsidR="00551168" w:rsidRDefault="00551168">
      <w:pPr>
        <w:pStyle w:val="BodyText"/>
        <w:spacing w:before="1"/>
        <w:rPr>
          <w:sz w:val="33"/>
        </w:rPr>
      </w:pPr>
    </w:p>
    <w:p w14:paraId="5DC1B40F" w14:textId="77777777" w:rsidR="00551168" w:rsidRDefault="00647E4E">
      <w:pPr>
        <w:pStyle w:val="Heading2"/>
        <w:numPr>
          <w:ilvl w:val="1"/>
          <w:numId w:val="9"/>
        </w:numPr>
        <w:tabs>
          <w:tab w:val="left" w:pos="1065"/>
          <w:tab w:val="left" w:pos="1066"/>
        </w:tabs>
      </w:pPr>
      <w:bookmarkStart w:id="28" w:name="_TOC_250001"/>
      <w:r>
        <w:rPr>
          <w:w w:val="115"/>
        </w:rPr>
        <w:t>Data</w:t>
      </w:r>
      <w:r>
        <w:rPr>
          <w:spacing w:val="26"/>
          <w:w w:val="115"/>
        </w:rPr>
        <w:t xml:space="preserve"> </w:t>
      </w:r>
      <w:bookmarkEnd w:id="28"/>
      <w:r>
        <w:rPr>
          <w:w w:val="115"/>
        </w:rPr>
        <w:t>Handling</w:t>
      </w:r>
    </w:p>
    <w:p w14:paraId="6B259497" w14:textId="77777777" w:rsidR="00551168" w:rsidRDefault="00647E4E">
      <w:pPr>
        <w:pStyle w:val="Heading3"/>
        <w:numPr>
          <w:ilvl w:val="2"/>
          <w:numId w:val="7"/>
        </w:numPr>
        <w:tabs>
          <w:tab w:val="left" w:pos="1152"/>
          <w:tab w:val="left" w:pos="1153"/>
        </w:tabs>
        <w:spacing w:before="229"/>
        <w:ind w:hanging="823"/>
      </w:pPr>
      <w:bookmarkStart w:id="29" w:name="_TOC_250000"/>
      <w:bookmarkEnd w:id="29"/>
      <w:r>
        <w:rPr>
          <w:w w:val="110"/>
        </w:rPr>
        <w:t>Images</w:t>
      </w:r>
    </w:p>
    <w:p w14:paraId="1BC24956" w14:textId="77777777" w:rsidR="00551168" w:rsidRDefault="00551168">
      <w:pPr>
        <w:pStyle w:val="BodyText"/>
        <w:spacing w:before="7"/>
        <w:rPr>
          <w:b/>
          <w:sz w:val="20"/>
        </w:rPr>
      </w:pPr>
    </w:p>
    <w:p w14:paraId="0784320D" w14:textId="77777777" w:rsidR="00551168" w:rsidRDefault="00647E4E">
      <w:pPr>
        <w:pStyle w:val="BodyText"/>
        <w:spacing w:line="312" w:lineRule="auto"/>
        <w:ind w:left="330" w:right="1527"/>
        <w:jc w:val="both"/>
      </w:pPr>
      <w:r>
        <w:rPr>
          <w:w w:val="105"/>
        </w:rPr>
        <w:t xml:space="preserve">The initial step of the project entailed gathering many images of the first floor of the workplace. Indeed, a </w:t>
      </w:r>
      <w:r>
        <w:rPr>
          <w:spacing w:val="3"/>
          <w:w w:val="105"/>
        </w:rPr>
        <w:t xml:space="preserve">good </w:t>
      </w:r>
      <w:r>
        <w:rPr>
          <w:w w:val="105"/>
        </w:rPr>
        <w:t xml:space="preserve">number of images were taken of all the corridors and objects inside them, as well as the doors.  Images of the interior of the office rooms on the first  oor were excluded since it is not within the scope of this project to capture them within  the augmented reality application. Dierent variations of the same image were captured, ensuring to capture possible dierent lighting and time scenarios. The reason behind this </w:t>
      </w:r>
      <w:r>
        <w:rPr>
          <w:spacing w:val="-3"/>
          <w:w w:val="105"/>
        </w:rPr>
        <w:t xml:space="preserve">was </w:t>
      </w:r>
      <w:r>
        <w:rPr>
          <w:w w:val="105"/>
        </w:rPr>
        <w:t xml:space="preserve">mainly because GPS signals are weak indoors and </w:t>
      </w:r>
      <w:r>
        <w:rPr>
          <w:spacing w:val="-3"/>
          <w:w w:val="105"/>
        </w:rPr>
        <w:t xml:space="preserve">Vuforia </w:t>
      </w:r>
      <w:r>
        <w:rPr>
          <w:w w:val="105"/>
        </w:rPr>
        <w:t xml:space="preserve">does not support location- based tracking. Therefore, the Augmented Reality had to </w:t>
      </w:r>
      <w:r>
        <w:rPr>
          <w:spacing w:val="3"/>
          <w:w w:val="105"/>
        </w:rPr>
        <w:t xml:space="preserve">be </w:t>
      </w:r>
      <w:r>
        <w:rPr>
          <w:w w:val="105"/>
        </w:rPr>
        <w:t xml:space="preserve">marker-based through image and model targets. The challenge in this case </w:t>
      </w:r>
      <w:r>
        <w:rPr>
          <w:spacing w:val="-3"/>
          <w:w w:val="105"/>
        </w:rPr>
        <w:t xml:space="preserve">was </w:t>
      </w:r>
      <w:r>
        <w:rPr>
          <w:w w:val="105"/>
        </w:rPr>
        <w:t xml:space="preserve">capturing the same images in dierent scenarios. </w:t>
      </w:r>
      <w:r>
        <w:rPr>
          <w:spacing w:val="-7"/>
          <w:w w:val="105"/>
        </w:rPr>
        <w:t xml:space="preserve">For </w:t>
      </w:r>
      <w:r>
        <w:rPr>
          <w:w w:val="105"/>
        </w:rPr>
        <w:t xml:space="preserve">example, if one door </w:t>
      </w:r>
      <w:r>
        <w:rPr>
          <w:spacing w:val="-3"/>
          <w:w w:val="105"/>
        </w:rPr>
        <w:t xml:space="preserve">was </w:t>
      </w:r>
      <w:r>
        <w:rPr>
          <w:w w:val="105"/>
        </w:rPr>
        <w:t xml:space="preserve">open in one image, another image had to </w:t>
      </w:r>
      <w:r>
        <w:rPr>
          <w:spacing w:val="3"/>
          <w:w w:val="105"/>
        </w:rPr>
        <w:t xml:space="preserve">be </w:t>
      </w:r>
      <w:r>
        <w:rPr>
          <w:w w:val="105"/>
        </w:rPr>
        <w:t xml:space="preserve">captured where the door </w:t>
      </w:r>
      <w:r>
        <w:rPr>
          <w:spacing w:val="-3"/>
          <w:w w:val="105"/>
        </w:rPr>
        <w:t xml:space="preserve">was </w:t>
      </w:r>
      <w:r>
        <w:rPr>
          <w:w w:val="105"/>
        </w:rPr>
        <w:t>closed thereby training the system in the various settings and contexts.</w:t>
      </w:r>
    </w:p>
    <w:p w14:paraId="7580CCF9" w14:textId="77777777" w:rsidR="00551168" w:rsidRDefault="00551168">
      <w:pPr>
        <w:pStyle w:val="BodyText"/>
        <w:spacing w:before="10"/>
        <w:rPr>
          <w:sz w:val="28"/>
        </w:rPr>
      </w:pPr>
    </w:p>
    <w:p w14:paraId="69446BC2" w14:textId="77777777" w:rsidR="00551168" w:rsidRDefault="00647E4E">
      <w:pPr>
        <w:pStyle w:val="Heading3"/>
        <w:numPr>
          <w:ilvl w:val="2"/>
          <w:numId w:val="7"/>
        </w:numPr>
        <w:tabs>
          <w:tab w:val="left" w:pos="1152"/>
          <w:tab w:val="left" w:pos="1153"/>
        </w:tabs>
        <w:ind w:hanging="823"/>
      </w:pPr>
      <w:r>
        <w:rPr>
          <w:w w:val="110"/>
        </w:rPr>
        <w:t>Markers</w:t>
      </w:r>
    </w:p>
    <w:p w14:paraId="00E6E2B3" w14:textId="77777777" w:rsidR="00551168" w:rsidRDefault="00551168">
      <w:pPr>
        <w:pStyle w:val="BodyText"/>
        <w:spacing w:before="7"/>
        <w:rPr>
          <w:b/>
          <w:sz w:val="20"/>
        </w:rPr>
      </w:pPr>
    </w:p>
    <w:p w14:paraId="34938BC0" w14:textId="77777777" w:rsidR="00551168" w:rsidRDefault="00647E4E">
      <w:pPr>
        <w:pStyle w:val="BodyText"/>
        <w:spacing w:line="312" w:lineRule="auto"/>
        <w:ind w:left="330" w:right="1529"/>
        <w:jc w:val="both"/>
      </w:pPr>
      <w:r>
        <w:rPr>
          <w:w w:val="105"/>
        </w:rPr>
        <w:t>The next step was choosing the markers which Vuforia could use to recognise and overlay the augmentation on. Choosing the best markers is important as it can affect entirely the user’s experience within the augmented reality. Initially, it was thought to use the images</w:t>
      </w:r>
    </w:p>
    <w:p w14:paraId="1B650A5D" w14:textId="77777777" w:rsidR="00551168" w:rsidRDefault="00551168">
      <w:pPr>
        <w:spacing w:line="312" w:lineRule="auto"/>
        <w:jc w:val="both"/>
        <w:sectPr w:rsidR="00551168">
          <w:pgSz w:w="12240" w:h="15840"/>
          <w:pgMar w:top="1500" w:right="0" w:bottom="1300" w:left="1200" w:header="0" w:footer="1110" w:gutter="0"/>
          <w:cols w:space="720"/>
        </w:sectPr>
      </w:pPr>
    </w:p>
    <w:p w14:paraId="0E4B46F3" w14:textId="77777777" w:rsidR="00551168" w:rsidRDefault="00551168">
      <w:pPr>
        <w:pStyle w:val="BodyText"/>
        <w:spacing w:before="3"/>
        <w:rPr>
          <w:sz w:val="16"/>
        </w:rPr>
      </w:pPr>
    </w:p>
    <w:p w14:paraId="78ED9A19" w14:textId="77777777" w:rsidR="00551168" w:rsidRDefault="00647E4E">
      <w:pPr>
        <w:pStyle w:val="BodyText"/>
        <w:spacing w:before="56" w:line="312" w:lineRule="auto"/>
        <w:ind w:left="330" w:right="1528"/>
        <w:jc w:val="both"/>
      </w:pPr>
      <w:r>
        <w:rPr>
          <w:w w:val="105"/>
        </w:rPr>
        <w:t xml:space="preserve">of the corridors themselves that were going to </w:t>
      </w:r>
      <w:r>
        <w:rPr>
          <w:spacing w:val="3"/>
          <w:w w:val="105"/>
        </w:rPr>
        <w:t xml:space="preserve">be </w:t>
      </w:r>
      <w:r>
        <w:rPr>
          <w:w w:val="105"/>
        </w:rPr>
        <w:t xml:space="preserve">used as markers. </w:t>
      </w:r>
      <w:r>
        <w:rPr>
          <w:spacing w:val="-3"/>
          <w:w w:val="105"/>
        </w:rPr>
        <w:t xml:space="preserve">However, </w:t>
      </w:r>
      <w:r>
        <w:rPr>
          <w:w w:val="105"/>
        </w:rPr>
        <w:t xml:space="preserve">this meant that for one corridor, one needed to take several images capturing an innitely amount of variations which could occur in that image. </w:t>
      </w:r>
      <w:r>
        <w:rPr>
          <w:spacing w:val="-7"/>
          <w:w w:val="105"/>
        </w:rPr>
        <w:t xml:space="preserve">For </w:t>
      </w:r>
      <w:r>
        <w:rPr>
          <w:w w:val="105"/>
        </w:rPr>
        <w:t xml:space="preserve">example, in figures 5 and 6, one can see several clear sight variations of the same corridor. By finding differences in edges and contours computed in figure 7, a structured similarity index of 0.62 </w:t>
      </w:r>
      <w:r>
        <w:rPr>
          <w:spacing w:val="-3"/>
          <w:w w:val="105"/>
        </w:rPr>
        <w:t xml:space="preserve">was </w:t>
      </w:r>
      <w:r>
        <w:rPr>
          <w:w w:val="105"/>
        </w:rPr>
        <w:t xml:space="preserve">found, which is very </w:t>
      </w:r>
      <w:r>
        <w:rPr>
          <w:spacing w:val="-3"/>
          <w:w w:val="105"/>
        </w:rPr>
        <w:t xml:space="preserve">low similarity, </w:t>
      </w:r>
      <w:r>
        <w:rPr>
          <w:w w:val="105"/>
        </w:rPr>
        <w:t xml:space="preserve">hence making it dicult to augment corridors. Therefore, it </w:t>
      </w:r>
      <w:r>
        <w:rPr>
          <w:spacing w:val="-3"/>
          <w:w w:val="105"/>
        </w:rPr>
        <w:t xml:space="preserve">was </w:t>
      </w:r>
      <w:r>
        <w:rPr>
          <w:w w:val="105"/>
        </w:rPr>
        <w:t xml:space="preserve">decided to use door signs as markers. The oor used for the application had a number of doors, each with its unique sign placed at the centre. Therefore, the signs were used as markers for their static looks, and thus, it </w:t>
      </w:r>
      <w:r>
        <w:rPr>
          <w:spacing w:val="-3"/>
          <w:w w:val="105"/>
        </w:rPr>
        <w:t xml:space="preserve">was </w:t>
      </w:r>
      <w:r>
        <w:rPr>
          <w:w w:val="105"/>
        </w:rPr>
        <w:t>very unlikely for the marker to dier in dierent images taken</w:t>
      </w:r>
      <w:r>
        <w:rPr>
          <w:spacing w:val="10"/>
          <w:w w:val="105"/>
        </w:rPr>
        <w:t xml:space="preserve"> </w:t>
      </w:r>
      <w:r>
        <w:rPr>
          <w:w w:val="105"/>
        </w:rPr>
        <w:t>at</w:t>
      </w:r>
      <w:r>
        <w:rPr>
          <w:spacing w:val="11"/>
          <w:w w:val="105"/>
        </w:rPr>
        <w:t xml:space="preserve"> </w:t>
      </w:r>
      <w:r>
        <w:rPr>
          <w:w w:val="105"/>
        </w:rPr>
        <w:t>dierent</w:t>
      </w:r>
      <w:r>
        <w:rPr>
          <w:spacing w:val="10"/>
          <w:w w:val="105"/>
        </w:rPr>
        <w:t xml:space="preserve"> </w:t>
      </w:r>
      <w:r>
        <w:rPr>
          <w:w w:val="105"/>
        </w:rPr>
        <w:t>times</w:t>
      </w:r>
      <w:r>
        <w:rPr>
          <w:spacing w:val="11"/>
          <w:w w:val="105"/>
        </w:rPr>
        <w:t xml:space="preserve"> </w:t>
      </w:r>
      <w:r>
        <w:rPr>
          <w:w w:val="105"/>
        </w:rPr>
        <w:t>and</w:t>
      </w:r>
      <w:r>
        <w:rPr>
          <w:spacing w:val="10"/>
          <w:w w:val="105"/>
        </w:rPr>
        <w:t xml:space="preserve"> </w:t>
      </w:r>
      <w:r>
        <w:rPr>
          <w:w w:val="105"/>
        </w:rPr>
        <w:t>angles,</w:t>
      </w:r>
      <w:r>
        <w:rPr>
          <w:spacing w:val="13"/>
          <w:w w:val="105"/>
        </w:rPr>
        <w:t xml:space="preserve"> </w:t>
      </w:r>
      <w:r>
        <w:rPr>
          <w:w w:val="105"/>
        </w:rPr>
        <w:t>especially</w:t>
      </w:r>
      <w:r>
        <w:rPr>
          <w:spacing w:val="10"/>
          <w:w w:val="105"/>
        </w:rPr>
        <w:t xml:space="preserve"> </w:t>
      </w:r>
      <w:r>
        <w:rPr>
          <w:w w:val="105"/>
        </w:rPr>
        <w:t>considering</w:t>
      </w:r>
      <w:r>
        <w:rPr>
          <w:spacing w:val="11"/>
          <w:w w:val="105"/>
        </w:rPr>
        <w:t xml:space="preserve"> </w:t>
      </w:r>
      <w:r>
        <w:rPr>
          <w:w w:val="105"/>
        </w:rPr>
        <w:t>their</w:t>
      </w:r>
      <w:r>
        <w:rPr>
          <w:spacing w:val="10"/>
          <w:w w:val="105"/>
        </w:rPr>
        <w:t xml:space="preserve"> </w:t>
      </w:r>
      <w:r>
        <w:rPr>
          <w:w w:val="105"/>
        </w:rPr>
        <w:t>unique</w:t>
      </w:r>
      <w:r>
        <w:rPr>
          <w:spacing w:val="11"/>
          <w:w w:val="105"/>
        </w:rPr>
        <w:t xml:space="preserve"> </w:t>
      </w:r>
      <w:r>
        <w:rPr>
          <w:w w:val="105"/>
        </w:rPr>
        <w:t>attributes</w:t>
      </w:r>
      <w:r>
        <w:rPr>
          <w:spacing w:val="10"/>
          <w:w w:val="105"/>
        </w:rPr>
        <w:t xml:space="preserve"> </w:t>
      </w:r>
      <w:r>
        <w:rPr>
          <w:w w:val="105"/>
        </w:rPr>
        <w:t>(figure</w:t>
      </w:r>
      <w:r>
        <w:rPr>
          <w:spacing w:val="11"/>
          <w:w w:val="105"/>
        </w:rPr>
        <w:t xml:space="preserve"> </w:t>
      </w:r>
      <w:r>
        <w:rPr>
          <w:w w:val="105"/>
        </w:rPr>
        <w:t>8).</w:t>
      </w:r>
    </w:p>
    <w:p w14:paraId="4E3DB405" w14:textId="77777777" w:rsidR="00551168" w:rsidRDefault="00551168">
      <w:pPr>
        <w:pStyle w:val="BodyText"/>
        <w:spacing w:before="10"/>
        <w:rPr>
          <w:sz w:val="28"/>
        </w:rPr>
      </w:pPr>
    </w:p>
    <w:p w14:paraId="302FFA82" w14:textId="77777777" w:rsidR="00551168" w:rsidRDefault="00647E4E">
      <w:pPr>
        <w:pStyle w:val="ListParagraph"/>
        <w:numPr>
          <w:ilvl w:val="2"/>
          <w:numId w:val="7"/>
        </w:numPr>
        <w:tabs>
          <w:tab w:val="left" w:pos="1152"/>
          <w:tab w:val="left" w:pos="1153"/>
        </w:tabs>
        <w:ind w:hanging="823"/>
        <w:rPr>
          <w:b/>
          <w:sz w:val="24"/>
        </w:rPr>
      </w:pPr>
      <w:r>
        <w:rPr>
          <w:b/>
          <w:w w:val="115"/>
          <w:sz w:val="24"/>
        </w:rPr>
        <w:t>3D</w:t>
      </w:r>
      <w:r>
        <w:rPr>
          <w:b/>
          <w:spacing w:val="19"/>
          <w:w w:val="115"/>
          <w:sz w:val="24"/>
        </w:rPr>
        <w:t xml:space="preserve"> </w:t>
      </w:r>
      <w:r>
        <w:rPr>
          <w:b/>
          <w:w w:val="115"/>
          <w:sz w:val="24"/>
        </w:rPr>
        <w:t>Models</w:t>
      </w:r>
    </w:p>
    <w:p w14:paraId="3BAA2D23" w14:textId="77777777" w:rsidR="00551168" w:rsidRDefault="00551168">
      <w:pPr>
        <w:pStyle w:val="BodyText"/>
        <w:spacing w:before="7"/>
        <w:rPr>
          <w:b/>
          <w:sz w:val="20"/>
        </w:rPr>
      </w:pPr>
    </w:p>
    <w:p w14:paraId="0A925E60" w14:textId="77777777" w:rsidR="00551168" w:rsidRDefault="00647E4E">
      <w:pPr>
        <w:pStyle w:val="BodyText"/>
        <w:spacing w:line="312" w:lineRule="auto"/>
        <w:ind w:left="330" w:right="1527"/>
        <w:jc w:val="both"/>
      </w:pPr>
      <w:r>
        <w:rPr>
          <w:w w:val="105"/>
        </w:rPr>
        <w:t>To build the model targets, one must provide a 3D object within the Vuforia Model Target Generator, as explained in [15]. The 3D models generated were those of the door markers placed around the whole oor area as well as the coffee machine (figures 9 and 10). The 3D models for the door markers were generated through the use of an online library Selva3d which generates a 3D model from a given picture.</w:t>
      </w:r>
    </w:p>
    <w:p w14:paraId="2C3B475E" w14:textId="77777777" w:rsidR="00551168" w:rsidRDefault="00551168">
      <w:pPr>
        <w:pStyle w:val="BodyText"/>
        <w:rPr>
          <w:sz w:val="29"/>
        </w:rPr>
      </w:pPr>
    </w:p>
    <w:p w14:paraId="792DA75A" w14:textId="77777777" w:rsidR="00551168" w:rsidRDefault="00647E4E">
      <w:pPr>
        <w:pStyle w:val="ListParagraph"/>
        <w:numPr>
          <w:ilvl w:val="2"/>
          <w:numId w:val="7"/>
        </w:numPr>
        <w:tabs>
          <w:tab w:val="left" w:pos="1152"/>
          <w:tab w:val="left" w:pos="1153"/>
        </w:tabs>
        <w:ind w:hanging="823"/>
        <w:rPr>
          <w:b/>
          <w:sz w:val="24"/>
        </w:rPr>
      </w:pPr>
      <w:r>
        <w:rPr>
          <w:b/>
          <w:w w:val="115"/>
          <w:sz w:val="24"/>
        </w:rPr>
        <w:t>Recommendation Data</w:t>
      </w:r>
      <w:r>
        <w:rPr>
          <w:b/>
          <w:spacing w:val="39"/>
          <w:w w:val="115"/>
          <w:sz w:val="24"/>
        </w:rPr>
        <w:t xml:space="preserve"> </w:t>
      </w:r>
      <w:r>
        <w:rPr>
          <w:b/>
          <w:w w:val="115"/>
          <w:sz w:val="24"/>
        </w:rPr>
        <w:t>Set</w:t>
      </w:r>
    </w:p>
    <w:p w14:paraId="677A2F77" w14:textId="77777777" w:rsidR="00551168" w:rsidRDefault="00551168">
      <w:pPr>
        <w:pStyle w:val="BodyText"/>
        <w:spacing w:before="7"/>
        <w:rPr>
          <w:b/>
          <w:sz w:val="20"/>
        </w:rPr>
      </w:pPr>
    </w:p>
    <w:p w14:paraId="557BC72A" w14:textId="77777777" w:rsidR="00551168" w:rsidRDefault="00647E4E">
      <w:pPr>
        <w:pStyle w:val="BodyText"/>
        <w:spacing w:line="312" w:lineRule="auto"/>
        <w:ind w:left="330" w:right="1527"/>
        <w:jc w:val="both"/>
      </w:pPr>
      <w:r>
        <w:rPr>
          <w:w w:val="105"/>
        </w:rPr>
        <w:t xml:space="preserve">The recommendation system </w:t>
      </w:r>
      <w:r>
        <w:rPr>
          <w:spacing w:val="-3"/>
          <w:w w:val="105"/>
        </w:rPr>
        <w:t xml:space="preserve">was </w:t>
      </w:r>
      <w:r>
        <w:rPr>
          <w:w w:val="105"/>
        </w:rPr>
        <w:t xml:space="preserve">made up of a combination of item-based similarity and collaborative filtering techniques. </w:t>
      </w:r>
      <w:r>
        <w:rPr>
          <w:spacing w:val="-7"/>
          <w:w w:val="105"/>
        </w:rPr>
        <w:t xml:space="preserve">For </w:t>
      </w:r>
      <w:r>
        <w:rPr>
          <w:w w:val="105"/>
        </w:rPr>
        <w:t xml:space="preserve">the collaborative filtering techniques, there </w:t>
      </w:r>
      <w:r>
        <w:rPr>
          <w:spacing w:val="-3"/>
          <w:w w:val="105"/>
        </w:rPr>
        <w:t xml:space="preserve">was </w:t>
      </w:r>
      <w:r>
        <w:rPr>
          <w:w w:val="105"/>
        </w:rPr>
        <w:t xml:space="preserve">no existing dataset which one could make use of since there were no previous similar appli- cations for users to rate the system. Therefore, a prototype recommendation system </w:t>
      </w:r>
      <w:r>
        <w:rPr>
          <w:spacing w:val="-3"/>
          <w:w w:val="105"/>
        </w:rPr>
        <w:t xml:space="preserve">was </w:t>
      </w:r>
      <w:r>
        <w:rPr>
          <w:w w:val="105"/>
        </w:rPr>
        <w:t xml:space="preserve">built through generated data, simply to analyse </w:t>
      </w:r>
      <w:r>
        <w:rPr>
          <w:spacing w:val="-3"/>
          <w:w w:val="105"/>
        </w:rPr>
        <w:t xml:space="preserve">how </w:t>
      </w:r>
      <w:r>
        <w:rPr>
          <w:w w:val="105"/>
        </w:rPr>
        <w:t xml:space="preserve">the system works with the augmented reality application. As previously mentioned, three tasks were </w:t>
      </w:r>
      <w:r>
        <w:rPr>
          <w:spacing w:val="-3"/>
          <w:w w:val="105"/>
        </w:rPr>
        <w:t xml:space="preserve">picked </w:t>
      </w:r>
      <w:r>
        <w:rPr>
          <w:w w:val="105"/>
        </w:rPr>
        <w:t>for a visitor prole which</w:t>
      </w:r>
      <w:r>
        <w:rPr>
          <w:spacing w:val="-6"/>
          <w:w w:val="105"/>
        </w:rPr>
        <w:t xml:space="preserve"> </w:t>
      </w:r>
      <w:r>
        <w:rPr>
          <w:w w:val="105"/>
        </w:rPr>
        <w:t>the</w:t>
      </w:r>
      <w:r>
        <w:rPr>
          <w:spacing w:val="-5"/>
          <w:w w:val="105"/>
        </w:rPr>
        <w:t xml:space="preserve"> </w:t>
      </w:r>
      <w:r>
        <w:rPr>
          <w:w w:val="105"/>
        </w:rPr>
        <w:t>collaborative</w:t>
      </w:r>
      <w:r>
        <w:rPr>
          <w:spacing w:val="-6"/>
          <w:w w:val="105"/>
        </w:rPr>
        <w:t xml:space="preserve"> </w:t>
      </w:r>
      <w:r>
        <w:rPr>
          <w:w w:val="105"/>
        </w:rPr>
        <w:t>techniques</w:t>
      </w:r>
      <w:r>
        <w:rPr>
          <w:spacing w:val="-5"/>
          <w:w w:val="105"/>
        </w:rPr>
        <w:t xml:space="preserve"> </w:t>
      </w:r>
      <w:r>
        <w:rPr>
          <w:w w:val="105"/>
        </w:rPr>
        <w:t>would</w:t>
      </w:r>
      <w:r>
        <w:rPr>
          <w:spacing w:val="-6"/>
          <w:w w:val="105"/>
        </w:rPr>
        <w:t xml:space="preserve"> </w:t>
      </w:r>
      <w:r>
        <w:rPr>
          <w:spacing w:val="3"/>
          <w:w w:val="105"/>
        </w:rPr>
        <w:t>be</w:t>
      </w:r>
      <w:r>
        <w:rPr>
          <w:spacing w:val="-5"/>
          <w:w w:val="105"/>
        </w:rPr>
        <w:t xml:space="preserve"> </w:t>
      </w:r>
      <w:r>
        <w:rPr>
          <w:w w:val="105"/>
        </w:rPr>
        <w:t>applied</w:t>
      </w:r>
      <w:r>
        <w:rPr>
          <w:spacing w:val="-5"/>
          <w:w w:val="105"/>
        </w:rPr>
        <w:t xml:space="preserve"> </w:t>
      </w:r>
      <w:r>
        <w:rPr>
          <w:w w:val="105"/>
        </w:rPr>
        <w:t>to,</w:t>
      </w:r>
      <w:r>
        <w:rPr>
          <w:spacing w:val="-3"/>
          <w:w w:val="105"/>
        </w:rPr>
        <w:t xml:space="preserve"> namely, </w:t>
      </w:r>
      <w:r>
        <w:rPr>
          <w:w w:val="105"/>
        </w:rPr>
        <w:t>an</w:t>
      </w:r>
      <w:r>
        <w:rPr>
          <w:spacing w:val="-5"/>
          <w:w w:val="105"/>
        </w:rPr>
        <w:t xml:space="preserve"> </w:t>
      </w:r>
      <w:r>
        <w:rPr>
          <w:w w:val="105"/>
        </w:rPr>
        <w:t>interview,</w:t>
      </w:r>
      <w:r>
        <w:rPr>
          <w:spacing w:val="-3"/>
          <w:w w:val="105"/>
        </w:rPr>
        <w:t xml:space="preserve"> delivery, </w:t>
      </w:r>
      <w:r>
        <w:rPr>
          <w:w w:val="105"/>
        </w:rPr>
        <w:t xml:space="preserve">and site-visitation. </w:t>
      </w:r>
      <w:r>
        <w:rPr>
          <w:spacing w:val="-7"/>
          <w:w w:val="105"/>
        </w:rPr>
        <w:t xml:space="preserve">For  </w:t>
      </w:r>
      <w:r>
        <w:rPr>
          <w:w w:val="105"/>
        </w:rPr>
        <w:t xml:space="preserve">each task,  a dataset containing the user-tasks and the rating of that  task </w:t>
      </w:r>
      <w:r>
        <w:rPr>
          <w:spacing w:val="-3"/>
          <w:w w:val="105"/>
        </w:rPr>
        <w:t xml:space="preserve">was </w:t>
      </w:r>
      <w:r>
        <w:rPr>
          <w:w w:val="105"/>
        </w:rPr>
        <w:t xml:space="preserve">created. Every entry had the following attributes: user id, locations of interest, user-task id, and rating. Locations of interest is a 7-bit binary code representing the ac- countant’s office, the human resources office, the manager’s office, the secretary’s office, the kitchen, the toilet rooms, and the games room respectively (0 meaning not interested   1 meaning interested). Each dataset has a respective smaller dataset containing several locations of interest which were activated </w:t>
      </w:r>
      <w:r>
        <w:rPr>
          <w:spacing w:val="-4"/>
          <w:w w:val="105"/>
        </w:rPr>
        <w:t xml:space="preserve">by </w:t>
      </w:r>
      <w:r>
        <w:rPr>
          <w:w w:val="105"/>
        </w:rPr>
        <w:t xml:space="preserve">previous users. The primary </w:t>
      </w:r>
      <w:r>
        <w:rPr>
          <w:spacing w:val="-3"/>
          <w:w w:val="105"/>
        </w:rPr>
        <w:t xml:space="preserve">key </w:t>
      </w:r>
      <w:r>
        <w:rPr>
          <w:w w:val="105"/>
        </w:rPr>
        <w:t>of the tasks’ dataset</w:t>
      </w:r>
      <w:r>
        <w:rPr>
          <w:spacing w:val="15"/>
          <w:w w:val="105"/>
        </w:rPr>
        <w:t xml:space="preserve"> </w:t>
      </w:r>
      <w:r>
        <w:rPr>
          <w:w w:val="105"/>
        </w:rPr>
        <w:t>is</w:t>
      </w:r>
      <w:r>
        <w:rPr>
          <w:spacing w:val="16"/>
          <w:w w:val="105"/>
        </w:rPr>
        <w:t xml:space="preserve"> </w:t>
      </w:r>
      <w:r>
        <w:rPr>
          <w:w w:val="105"/>
        </w:rPr>
        <w:t>the</w:t>
      </w:r>
      <w:r>
        <w:rPr>
          <w:spacing w:val="16"/>
          <w:w w:val="105"/>
        </w:rPr>
        <w:t xml:space="preserve"> </w:t>
      </w:r>
      <w:r>
        <w:rPr>
          <w:w w:val="105"/>
        </w:rPr>
        <w:t>foreign</w:t>
      </w:r>
      <w:r>
        <w:rPr>
          <w:spacing w:val="16"/>
          <w:w w:val="105"/>
        </w:rPr>
        <w:t xml:space="preserve"> </w:t>
      </w:r>
      <w:r>
        <w:rPr>
          <w:spacing w:val="-3"/>
          <w:w w:val="105"/>
        </w:rPr>
        <w:t>key</w:t>
      </w:r>
      <w:r>
        <w:rPr>
          <w:spacing w:val="16"/>
          <w:w w:val="105"/>
        </w:rPr>
        <w:t xml:space="preserve"> </w:t>
      </w:r>
      <w:r>
        <w:rPr>
          <w:w w:val="105"/>
        </w:rPr>
        <w:t>within</w:t>
      </w:r>
      <w:r>
        <w:rPr>
          <w:spacing w:val="16"/>
          <w:w w:val="105"/>
        </w:rPr>
        <w:t xml:space="preserve"> </w:t>
      </w:r>
      <w:r>
        <w:rPr>
          <w:w w:val="105"/>
        </w:rPr>
        <w:t>the</w:t>
      </w:r>
      <w:r>
        <w:rPr>
          <w:spacing w:val="16"/>
          <w:w w:val="105"/>
        </w:rPr>
        <w:t xml:space="preserve"> </w:t>
      </w:r>
      <w:r>
        <w:rPr>
          <w:w w:val="105"/>
        </w:rPr>
        <w:t>user-task</w:t>
      </w:r>
      <w:r>
        <w:rPr>
          <w:spacing w:val="16"/>
          <w:w w:val="105"/>
        </w:rPr>
        <w:t xml:space="preserve"> </w:t>
      </w:r>
      <w:r>
        <w:rPr>
          <w:w w:val="105"/>
        </w:rPr>
        <w:t>dataset</w:t>
      </w:r>
      <w:r>
        <w:rPr>
          <w:spacing w:val="16"/>
          <w:w w:val="105"/>
        </w:rPr>
        <w:t xml:space="preserve"> </w:t>
      </w:r>
      <w:r>
        <w:rPr>
          <w:w w:val="105"/>
        </w:rPr>
        <w:t>called</w:t>
      </w:r>
      <w:r>
        <w:rPr>
          <w:spacing w:val="16"/>
          <w:w w:val="105"/>
        </w:rPr>
        <w:t xml:space="preserve"> </w:t>
      </w:r>
      <w:r>
        <w:rPr>
          <w:w w:val="105"/>
        </w:rPr>
        <w:t>‘user-task</w:t>
      </w:r>
      <w:r>
        <w:rPr>
          <w:spacing w:val="16"/>
          <w:w w:val="105"/>
        </w:rPr>
        <w:t xml:space="preserve"> </w:t>
      </w:r>
      <w:r>
        <w:rPr>
          <w:w w:val="105"/>
        </w:rPr>
        <w:t>id’.</w:t>
      </w:r>
    </w:p>
    <w:p w14:paraId="0894756C" w14:textId="77777777" w:rsidR="00551168" w:rsidRDefault="00551168">
      <w:pPr>
        <w:spacing w:line="312" w:lineRule="auto"/>
        <w:jc w:val="both"/>
        <w:sectPr w:rsidR="00551168">
          <w:pgSz w:w="12240" w:h="15840"/>
          <w:pgMar w:top="1500" w:right="0" w:bottom="1300" w:left="1200" w:header="0" w:footer="1110" w:gutter="0"/>
          <w:cols w:space="720"/>
        </w:sectPr>
      </w:pPr>
    </w:p>
    <w:p w14:paraId="42695792" w14:textId="77777777" w:rsidR="00551168" w:rsidRDefault="00551168">
      <w:pPr>
        <w:pStyle w:val="BodyText"/>
        <w:spacing w:before="2"/>
        <w:rPr>
          <w:sz w:val="13"/>
        </w:rPr>
      </w:pPr>
    </w:p>
    <w:p w14:paraId="5E5163BD" w14:textId="77777777" w:rsidR="00551168" w:rsidRDefault="00647E4E">
      <w:pPr>
        <w:pStyle w:val="ListParagraph"/>
        <w:numPr>
          <w:ilvl w:val="1"/>
          <w:numId w:val="9"/>
        </w:numPr>
        <w:tabs>
          <w:tab w:val="left" w:pos="1065"/>
          <w:tab w:val="left" w:pos="1066"/>
        </w:tabs>
        <w:spacing w:before="54"/>
        <w:rPr>
          <w:b/>
          <w:sz w:val="28"/>
        </w:rPr>
      </w:pPr>
      <w:r>
        <w:rPr>
          <w:b/>
          <w:spacing w:val="-4"/>
          <w:w w:val="115"/>
          <w:sz w:val="28"/>
        </w:rPr>
        <w:t>Feature</w:t>
      </w:r>
      <w:r>
        <w:rPr>
          <w:b/>
          <w:spacing w:val="27"/>
          <w:w w:val="115"/>
          <w:sz w:val="28"/>
        </w:rPr>
        <w:t xml:space="preserve"> </w:t>
      </w:r>
      <w:r>
        <w:rPr>
          <w:b/>
          <w:w w:val="115"/>
          <w:sz w:val="28"/>
        </w:rPr>
        <w:t>Extraction</w:t>
      </w:r>
    </w:p>
    <w:p w14:paraId="736C327B" w14:textId="77777777" w:rsidR="00551168" w:rsidRDefault="00647E4E">
      <w:pPr>
        <w:pStyle w:val="ListParagraph"/>
        <w:numPr>
          <w:ilvl w:val="2"/>
          <w:numId w:val="6"/>
        </w:numPr>
        <w:tabs>
          <w:tab w:val="left" w:pos="1152"/>
          <w:tab w:val="left" w:pos="1153"/>
        </w:tabs>
        <w:spacing w:before="228"/>
        <w:ind w:hanging="823"/>
        <w:rPr>
          <w:b/>
          <w:sz w:val="24"/>
        </w:rPr>
      </w:pPr>
      <w:r>
        <w:rPr>
          <w:b/>
          <w:w w:val="110"/>
          <w:sz w:val="24"/>
        </w:rPr>
        <w:t>Image</w:t>
      </w:r>
      <w:r>
        <w:rPr>
          <w:b/>
          <w:spacing w:val="23"/>
          <w:w w:val="110"/>
          <w:sz w:val="24"/>
        </w:rPr>
        <w:t xml:space="preserve"> </w:t>
      </w:r>
      <w:r>
        <w:rPr>
          <w:b/>
          <w:spacing w:val="-4"/>
          <w:w w:val="110"/>
          <w:sz w:val="24"/>
        </w:rPr>
        <w:t>Targets</w:t>
      </w:r>
    </w:p>
    <w:p w14:paraId="18D99D4F" w14:textId="77777777" w:rsidR="00551168" w:rsidRDefault="00551168">
      <w:pPr>
        <w:pStyle w:val="BodyText"/>
        <w:spacing w:before="7"/>
        <w:rPr>
          <w:b/>
          <w:sz w:val="20"/>
        </w:rPr>
      </w:pPr>
    </w:p>
    <w:p w14:paraId="6F74A6A7" w14:textId="77777777" w:rsidR="00551168" w:rsidRDefault="00647E4E">
      <w:pPr>
        <w:pStyle w:val="BodyText"/>
        <w:spacing w:line="312" w:lineRule="auto"/>
        <w:ind w:left="330" w:right="1526"/>
        <w:jc w:val="both"/>
      </w:pPr>
      <w:r>
        <w:rPr>
          <w:w w:val="105"/>
        </w:rPr>
        <w:t xml:space="preserve">The first step in the feature extraction process </w:t>
      </w:r>
      <w:r>
        <w:rPr>
          <w:spacing w:val="-3"/>
          <w:w w:val="105"/>
        </w:rPr>
        <w:t xml:space="preserve">was </w:t>
      </w:r>
      <w:r>
        <w:rPr>
          <w:w w:val="105"/>
        </w:rPr>
        <w:t xml:space="preserve">feeding the images into the </w:t>
      </w:r>
      <w:r>
        <w:rPr>
          <w:spacing w:val="-3"/>
          <w:w w:val="105"/>
        </w:rPr>
        <w:t xml:space="preserve">Vuforia </w:t>
      </w:r>
      <w:r>
        <w:rPr>
          <w:w w:val="105"/>
        </w:rPr>
        <w:t xml:space="preserve">library which extracts features from them, as shown in [15]. The library applies natural feature extraction to identify contours and edges from within the image, and </w:t>
      </w:r>
      <w:r>
        <w:rPr>
          <w:spacing w:val="-3"/>
          <w:w w:val="105"/>
        </w:rPr>
        <w:t xml:space="preserve">consequently, </w:t>
      </w:r>
      <w:r>
        <w:rPr>
          <w:w w:val="105"/>
        </w:rPr>
        <w:t xml:space="preserve">display a 5-star rating according to </w:t>
      </w:r>
      <w:r>
        <w:rPr>
          <w:spacing w:val="-3"/>
          <w:w w:val="105"/>
        </w:rPr>
        <w:t xml:space="preserve">how </w:t>
      </w:r>
      <w:r>
        <w:rPr>
          <w:w w:val="105"/>
        </w:rPr>
        <w:t>augmentable the image is. Initially, when</w:t>
      </w:r>
      <w:r>
        <w:rPr>
          <w:spacing w:val="-35"/>
          <w:w w:val="105"/>
        </w:rPr>
        <w:t xml:space="preserve"> </w:t>
      </w:r>
      <w:r>
        <w:rPr>
          <w:w w:val="105"/>
        </w:rPr>
        <w:t xml:space="preserve">corridors were tried as markers, the library had a problem with identifying </w:t>
      </w:r>
      <w:r>
        <w:rPr>
          <w:spacing w:val="-3"/>
          <w:w w:val="105"/>
        </w:rPr>
        <w:t xml:space="preserve">key </w:t>
      </w:r>
      <w:r>
        <w:rPr>
          <w:w w:val="105"/>
        </w:rPr>
        <w:t xml:space="preserve">features from plain white painted corridors as they appeared to show no distinct edges and contours,  and    due to lighting, the images had a glossy texture which </w:t>
      </w:r>
      <w:r>
        <w:rPr>
          <w:spacing w:val="-3"/>
          <w:w w:val="105"/>
        </w:rPr>
        <w:t xml:space="preserve">was </w:t>
      </w:r>
      <w:r>
        <w:rPr>
          <w:w w:val="105"/>
        </w:rPr>
        <w:t xml:space="preserve">harder for </w:t>
      </w:r>
      <w:r>
        <w:rPr>
          <w:spacing w:val="-3"/>
          <w:w w:val="105"/>
        </w:rPr>
        <w:t xml:space="preserve">Vuforia </w:t>
      </w:r>
      <w:r>
        <w:rPr>
          <w:w w:val="105"/>
        </w:rPr>
        <w:t xml:space="preserve">to track. </w:t>
      </w:r>
      <w:r>
        <w:rPr>
          <w:spacing w:val="-3"/>
          <w:w w:val="105"/>
        </w:rPr>
        <w:t xml:space="preserve">However, </w:t>
      </w:r>
      <w:r>
        <w:rPr>
          <w:w w:val="105"/>
        </w:rPr>
        <w:t xml:space="preserve">the door signs were eventually used as markers, and the images representing the markers were sharpened using OpenCV, taken in proper lighting scenes and fed into the </w:t>
      </w:r>
      <w:r>
        <w:rPr>
          <w:spacing w:val="-3"/>
          <w:w w:val="105"/>
        </w:rPr>
        <w:t xml:space="preserve">library. </w:t>
      </w:r>
      <w:r>
        <w:rPr>
          <w:w w:val="105"/>
        </w:rPr>
        <w:t>Figure 11 illustrates the result. Sharpening enhances the strength of certain edges and</w:t>
      </w:r>
      <w:r>
        <w:rPr>
          <w:spacing w:val="15"/>
          <w:w w:val="105"/>
        </w:rPr>
        <w:t xml:space="preserve"> </w:t>
      </w:r>
      <w:r>
        <w:rPr>
          <w:w w:val="105"/>
        </w:rPr>
        <w:t>corners,</w:t>
      </w:r>
      <w:r>
        <w:rPr>
          <w:spacing w:val="16"/>
          <w:w w:val="105"/>
        </w:rPr>
        <w:t xml:space="preserve"> </w:t>
      </w:r>
      <w:r>
        <w:rPr>
          <w:w w:val="105"/>
        </w:rPr>
        <w:t>making</w:t>
      </w:r>
      <w:r>
        <w:rPr>
          <w:spacing w:val="16"/>
          <w:w w:val="105"/>
        </w:rPr>
        <w:t xml:space="preserve"> </w:t>
      </w:r>
      <w:r>
        <w:rPr>
          <w:w w:val="105"/>
        </w:rPr>
        <w:t>the</w:t>
      </w:r>
      <w:r>
        <w:rPr>
          <w:spacing w:val="16"/>
          <w:w w:val="105"/>
        </w:rPr>
        <w:t xml:space="preserve"> </w:t>
      </w:r>
      <w:r>
        <w:rPr>
          <w:w w:val="105"/>
        </w:rPr>
        <w:t>marker</w:t>
      </w:r>
      <w:r>
        <w:rPr>
          <w:spacing w:val="16"/>
          <w:w w:val="105"/>
        </w:rPr>
        <w:t xml:space="preserve"> </w:t>
      </w:r>
      <w:r>
        <w:rPr>
          <w:w w:val="105"/>
        </w:rPr>
        <w:t>more</w:t>
      </w:r>
      <w:r>
        <w:rPr>
          <w:spacing w:val="15"/>
          <w:w w:val="105"/>
        </w:rPr>
        <w:t xml:space="preserve"> </w:t>
      </w:r>
      <w:r>
        <w:rPr>
          <w:w w:val="105"/>
        </w:rPr>
        <w:t>detectable</w:t>
      </w:r>
      <w:r>
        <w:rPr>
          <w:spacing w:val="16"/>
          <w:w w:val="105"/>
        </w:rPr>
        <w:t xml:space="preserve"> </w:t>
      </w:r>
      <w:r>
        <w:rPr>
          <w:w w:val="105"/>
        </w:rPr>
        <w:t>for</w:t>
      </w:r>
      <w:r>
        <w:rPr>
          <w:spacing w:val="16"/>
          <w:w w:val="105"/>
        </w:rPr>
        <w:t xml:space="preserve"> </w:t>
      </w:r>
      <w:r>
        <w:rPr>
          <w:w w:val="105"/>
        </w:rPr>
        <w:t>the</w:t>
      </w:r>
      <w:r>
        <w:rPr>
          <w:spacing w:val="16"/>
          <w:w w:val="105"/>
        </w:rPr>
        <w:t xml:space="preserve"> </w:t>
      </w:r>
      <w:r>
        <w:rPr>
          <w:spacing w:val="-3"/>
          <w:w w:val="105"/>
        </w:rPr>
        <w:t>library.</w:t>
      </w:r>
    </w:p>
    <w:p w14:paraId="692A5565" w14:textId="77777777" w:rsidR="00551168" w:rsidRDefault="00551168">
      <w:pPr>
        <w:pStyle w:val="BodyText"/>
        <w:spacing w:before="10"/>
        <w:rPr>
          <w:sz w:val="28"/>
        </w:rPr>
      </w:pPr>
    </w:p>
    <w:p w14:paraId="181ADFEE" w14:textId="77777777" w:rsidR="00551168" w:rsidRDefault="00647E4E">
      <w:pPr>
        <w:pStyle w:val="ListParagraph"/>
        <w:numPr>
          <w:ilvl w:val="2"/>
          <w:numId w:val="6"/>
        </w:numPr>
        <w:tabs>
          <w:tab w:val="left" w:pos="1152"/>
          <w:tab w:val="left" w:pos="1153"/>
        </w:tabs>
        <w:ind w:hanging="823"/>
        <w:rPr>
          <w:b/>
          <w:sz w:val="24"/>
        </w:rPr>
      </w:pPr>
      <w:r>
        <w:rPr>
          <w:b/>
          <w:w w:val="115"/>
          <w:sz w:val="24"/>
        </w:rPr>
        <w:t>Model</w:t>
      </w:r>
      <w:r>
        <w:rPr>
          <w:b/>
          <w:spacing w:val="19"/>
          <w:w w:val="115"/>
          <w:sz w:val="24"/>
        </w:rPr>
        <w:t xml:space="preserve"> </w:t>
      </w:r>
      <w:r>
        <w:rPr>
          <w:b/>
          <w:spacing w:val="-4"/>
          <w:w w:val="115"/>
          <w:sz w:val="24"/>
        </w:rPr>
        <w:t>Targets</w:t>
      </w:r>
    </w:p>
    <w:p w14:paraId="5A0D77F0" w14:textId="77777777" w:rsidR="00551168" w:rsidRDefault="00551168">
      <w:pPr>
        <w:pStyle w:val="BodyText"/>
        <w:spacing w:before="7"/>
        <w:rPr>
          <w:b/>
          <w:sz w:val="20"/>
        </w:rPr>
      </w:pPr>
    </w:p>
    <w:p w14:paraId="51BF2128" w14:textId="77777777" w:rsidR="00551168" w:rsidRDefault="00647E4E">
      <w:pPr>
        <w:pStyle w:val="BodyText"/>
        <w:spacing w:line="312" w:lineRule="auto"/>
        <w:ind w:left="330" w:right="1527"/>
        <w:jc w:val="both"/>
      </w:pPr>
      <w:r>
        <w:rPr>
          <w:w w:val="105"/>
        </w:rPr>
        <w:t xml:space="preserve">The second step </w:t>
      </w:r>
      <w:r>
        <w:rPr>
          <w:spacing w:val="-3"/>
          <w:w w:val="105"/>
        </w:rPr>
        <w:t xml:space="preserve">was </w:t>
      </w:r>
      <w:r>
        <w:rPr>
          <w:w w:val="105"/>
        </w:rPr>
        <w:t xml:space="preserve">feeding the 3D models into the model target generator. </w:t>
      </w:r>
      <w:r>
        <w:rPr>
          <w:spacing w:val="-3"/>
          <w:w w:val="105"/>
        </w:rPr>
        <w:t xml:space="preserve">Vuforia’s </w:t>
      </w:r>
      <w:r>
        <w:rPr>
          <w:spacing w:val="2"/>
          <w:w w:val="105"/>
        </w:rPr>
        <w:t xml:space="preserve">object </w:t>
      </w:r>
      <w:r>
        <w:rPr>
          <w:w w:val="105"/>
        </w:rPr>
        <w:t xml:space="preserve">recognition utilises natural feature tracking </w:t>
      </w:r>
      <w:r>
        <w:rPr>
          <w:spacing w:val="-4"/>
          <w:w w:val="105"/>
        </w:rPr>
        <w:t xml:space="preserve">by </w:t>
      </w:r>
      <w:r>
        <w:rPr>
          <w:w w:val="105"/>
        </w:rPr>
        <w:t xml:space="preserve">analysing the </w:t>
      </w:r>
      <w:r>
        <w:rPr>
          <w:spacing w:val="2"/>
          <w:w w:val="105"/>
        </w:rPr>
        <w:t xml:space="preserve">object </w:t>
      </w:r>
      <w:r>
        <w:rPr>
          <w:w w:val="105"/>
        </w:rPr>
        <w:t xml:space="preserve">at 3 dierent axes. </w:t>
      </w:r>
      <w:r>
        <w:rPr>
          <w:spacing w:val="-3"/>
          <w:w w:val="105"/>
        </w:rPr>
        <w:t xml:space="preserve">Vuforia </w:t>
      </w:r>
      <w:r>
        <w:rPr>
          <w:w w:val="105"/>
        </w:rPr>
        <w:t xml:space="preserve">does not </w:t>
      </w:r>
      <w:r>
        <w:rPr>
          <w:spacing w:val="-3"/>
          <w:w w:val="105"/>
        </w:rPr>
        <w:t xml:space="preserve">say </w:t>
      </w:r>
      <w:r>
        <w:rPr>
          <w:w w:val="105"/>
        </w:rPr>
        <w:t xml:space="preserve">specically what deep learning techniques they use. </w:t>
      </w:r>
      <w:r>
        <w:rPr>
          <w:spacing w:val="-3"/>
          <w:w w:val="105"/>
        </w:rPr>
        <w:t xml:space="preserve">However, </w:t>
      </w:r>
      <w:r>
        <w:rPr>
          <w:w w:val="105"/>
        </w:rPr>
        <w:t xml:space="preserve">according to [15]], they are most likely making use of Interest </w:t>
      </w:r>
      <w:r>
        <w:rPr>
          <w:spacing w:val="-3"/>
          <w:w w:val="105"/>
        </w:rPr>
        <w:t xml:space="preserve">Point </w:t>
      </w:r>
      <w:r>
        <w:rPr>
          <w:w w:val="105"/>
        </w:rPr>
        <w:t xml:space="preserve">Detection, which uses a set of images of the same </w:t>
      </w:r>
      <w:r>
        <w:rPr>
          <w:spacing w:val="2"/>
          <w:w w:val="105"/>
        </w:rPr>
        <w:t xml:space="preserve">object </w:t>
      </w:r>
      <w:r>
        <w:rPr>
          <w:w w:val="105"/>
        </w:rPr>
        <w:t xml:space="preserve">at dierent scenarios, angles, and lighting. The model target generator takes a maximum of 20 model targets, whose CNN is then trained on that one 3D object, and meta data is outputted and later fed into </w:t>
      </w:r>
      <w:r>
        <w:rPr>
          <w:spacing w:val="-5"/>
          <w:w w:val="105"/>
        </w:rPr>
        <w:t xml:space="preserve">Unity. </w:t>
      </w:r>
      <w:r>
        <w:rPr>
          <w:w w:val="105"/>
        </w:rPr>
        <w:t>The model target generator</w:t>
      </w:r>
      <w:r>
        <w:rPr>
          <w:spacing w:val="-4"/>
          <w:w w:val="105"/>
        </w:rPr>
        <w:t xml:space="preserve"> </w:t>
      </w:r>
      <w:r>
        <w:rPr>
          <w:w w:val="105"/>
        </w:rPr>
        <w:t>trained</w:t>
      </w:r>
      <w:r>
        <w:rPr>
          <w:spacing w:val="-4"/>
          <w:w w:val="105"/>
        </w:rPr>
        <w:t xml:space="preserve"> </w:t>
      </w:r>
      <w:r>
        <w:rPr>
          <w:w w:val="105"/>
        </w:rPr>
        <w:t>a</w:t>
      </w:r>
      <w:r>
        <w:rPr>
          <w:spacing w:val="-3"/>
          <w:w w:val="105"/>
        </w:rPr>
        <w:t xml:space="preserve"> </w:t>
      </w:r>
      <w:r>
        <w:rPr>
          <w:w w:val="105"/>
        </w:rPr>
        <w:t>total</w:t>
      </w:r>
      <w:r>
        <w:rPr>
          <w:spacing w:val="-4"/>
          <w:w w:val="105"/>
        </w:rPr>
        <w:t xml:space="preserve"> </w:t>
      </w:r>
      <w:r>
        <w:rPr>
          <w:w w:val="105"/>
        </w:rPr>
        <w:t>of</w:t>
      </w:r>
      <w:r>
        <w:rPr>
          <w:spacing w:val="-4"/>
          <w:w w:val="105"/>
        </w:rPr>
        <w:t xml:space="preserve"> </w:t>
      </w:r>
      <w:r>
        <w:rPr>
          <w:w w:val="105"/>
        </w:rPr>
        <w:t>10</w:t>
      </w:r>
      <w:r>
        <w:rPr>
          <w:spacing w:val="-3"/>
          <w:w w:val="105"/>
        </w:rPr>
        <w:t xml:space="preserve"> </w:t>
      </w:r>
      <w:r>
        <w:rPr>
          <w:w w:val="105"/>
        </w:rPr>
        <w:t>3D</w:t>
      </w:r>
      <w:r>
        <w:rPr>
          <w:spacing w:val="-4"/>
          <w:w w:val="105"/>
        </w:rPr>
        <w:t xml:space="preserve"> </w:t>
      </w:r>
      <w:r>
        <w:rPr>
          <w:w w:val="105"/>
        </w:rPr>
        <w:t>objects,</w:t>
      </w:r>
      <w:r>
        <w:rPr>
          <w:spacing w:val="-1"/>
          <w:w w:val="105"/>
        </w:rPr>
        <w:t xml:space="preserve"> </w:t>
      </w:r>
      <w:r>
        <w:rPr>
          <w:w w:val="105"/>
        </w:rPr>
        <w:t>which</w:t>
      </w:r>
      <w:r>
        <w:rPr>
          <w:spacing w:val="-3"/>
          <w:w w:val="105"/>
        </w:rPr>
        <w:t xml:space="preserve"> </w:t>
      </w:r>
      <w:r>
        <w:rPr>
          <w:w w:val="105"/>
        </w:rPr>
        <w:t>consist</w:t>
      </w:r>
      <w:r>
        <w:rPr>
          <w:spacing w:val="-4"/>
          <w:w w:val="105"/>
        </w:rPr>
        <w:t xml:space="preserve"> </w:t>
      </w:r>
      <w:r>
        <w:rPr>
          <w:w w:val="105"/>
        </w:rPr>
        <w:t>of</w:t>
      </w:r>
      <w:r>
        <w:rPr>
          <w:spacing w:val="-4"/>
          <w:w w:val="105"/>
        </w:rPr>
        <w:t xml:space="preserve"> </w:t>
      </w:r>
      <w:r>
        <w:rPr>
          <w:w w:val="105"/>
        </w:rPr>
        <w:t>the</w:t>
      </w:r>
      <w:r>
        <w:rPr>
          <w:spacing w:val="-3"/>
          <w:w w:val="105"/>
        </w:rPr>
        <w:t xml:space="preserve"> </w:t>
      </w:r>
      <w:r>
        <w:rPr>
          <w:w w:val="105"/>
        </w:rPr>
        <w:t>coffee</w:t>
      </w:r>
      <w:r>
        <w:rPr>
          <w:spacing w:val="-4"/>
          <w:w w:val="105"/>
        </w:rPr>
        <w:t xml:space="preserve"> </w:t>
      </w:r>
      <w:r>
        <w:rPr>
          <w:w w:val="105"/>
        </w:rPr>
        <w:t>machine</w:t>
      </w:r>
      <w:r>
        <w:rPr>
          <w:spacing w:val="-4"/>
          <w:w w:val="105"/>
        </w:rPr>
        <w:t xml:space="preserve"> </w:t>
      </w:r>
      <w:r>
        <w:rPr>
          <w:w w:val="105"/>
        </w:rPr>
        <w:t>and</w:t>
      </w:r>
      <w:r>
        <w:rPr>
          <w:spacing w:val="-3"/>
          <w:w w:val="105"/>
        </w:rPr>
        <w:t xml:space="preserve"> </w:t>
      </w:r>
      <w:r>
        <w:rPr>
          <w:w w:val="105"/>
        </w:rPr>
        <w:t>the</w:t>
      </w:r>
      <w:r>
        <w:rPr>
          <w:spacing w:val="-4"/>
          <w:w w:val="105"/>
        </w:rPr>
        <w:t xml:space="preserve"> </w:t>
      </w:r>
      <w:r>
        <w:rPr>
          <w:w w:val="105"/>
        </w:rPr>
        <w:t>door markers. As shown in Figure 12 the model’s distance, angle and orientation were adjusted for</w:t>
      </w:r>
      <w:r>
        <w:rPr>
          <w:spacing w:val="15"/>
          <w:w w:val="105"/>
        </w:rPr>
        <w:t xml:space="preserve"> </w:t>
      </w:r>
      <w:r>
        <w:rPr>
          <w:w w:val="105"/>
        </w:rPr>
        <w:t>training,</w:t>
      </w:r>
      <w:r>
        <w:rPr>
          <w:spacing w:val="15"/>
          <w:w w:val="105"/>
        </w:rPr>
        <w:t xml:space="preserve"> </w:t>
      </w:r>
      <w:r>
        <w:rPr>
          <w:w w:val="105"/>
        </w:rPr>
        <w:t>hence</w:t>
      </w:r>
      <w:r>
        <w:rPr>
          <w:spacing w:val="16"/>
          <w:w w:val="105"/>
        </w:rPr>
        <w:t xml:space="preserve"> </w:t>
      </w:r>
      <w:r>
        <w:rPr>
          <w:w w:val="105"/>
        </w:rPr>
        <w:t>making</w:t>
      </w:r>
      <w:r>
        <w:rPr>
          <w:spacing w:val="15"/>
          <w:w w:val="105"/>
        </w:rPr>
        <w:t xml:space="preserve"> </w:t>
      </w:r>
      <w:r>
        <w:rPr>
          <w:w w:val="105"/>
        </w:rPr>
        <w:t>the</w:t>
      </w:r>
      <w:r>
        <w:rPr>
          <w:spacing w:val="15"/>
          <w:w w:val="105"/>
        </w:rPr>
        <w:t xml:space="preserve"> </w:t>
      </w:r>
      <w:r>
        <w:rPr>
          <w:spacing w:val="2"/>
          <w:w w:val="105"/>
        </w:rPr>
        <w:t>object</w:t>
      </w:r>
      <w:r>
        <w:rPr>
          <w:spacing w:val="16"/>
          <w:w w:val="105"/>
        </w:rPr>
        <w:t xml:space="preserve"> </w:t>
      </w:r>
      <w:r>
        <w:rPr>
          <w:w w:val="105"/>
        </w:rPr>
        <w:t>easy</w:t>
      </w:r>
      <w:r>
        <w:rPr>
          <w:spacing w:val="15"/>
          <w:w w:val="105"/>
        </w:rPr>
        <w:t xml:space="preserve"> </w:t>
      </w:r>
      <w:r>
        <w:rPr>
          <w:w w:val="105"/>
        </w:rPr>
        <w:t>to</w:t>
      </w:r>
      <w:r>
        <w:rPr>
          <w:spacing w:val="15"/>
          <w:w w:val="105"/>
        </w:rPr>
        <w:t xml:space="preserve"> </w:t>
      </w:r>
      <w:r>
        <w:rPr>
          <w:w w:val="105"/>
        </w:rPr>
        <w:t>track.</w:t>
      </w:r>
    </w:p>
    <w:p w14:paraId="2C67D5BF" w14:textId="77777777" w:rsidR="00551168" w:rsidRDefault="00551168">
      <w:pPr>
        <w:pStyle w:val="BodyText"/>
        <w:spacing w:before="11"/>
        <w:rPr>
          <w:sz w:val="28"/>
        </w:rPr>
      </w:pPr>
    </w:p>
    <w:p w14:paraId="267FCE8A" w14:textId="77777777" w:rsidR="00551168" w:rsidRDefault="00647E4E">
      <w:pPr>
        <w:pStyle w:val="ListParagraph"/>
        <w:numPr>
          <w:ilvl w:val="2"/>
          <w:numId w:val="6"/>
        </w:numPr>
        <w:tabs>
          <w:tab w:val="left" w:pos="1152"/>
          <w:tab w:val="left" w:pos="1153"/>
        </w:tabs>
        <w:ind w:hanging="823"/>
        <w:rPr>
          <w:b/>
          <w:sz w:val="24"/>
        </w:rPr>
      </w:pPr>
      <w:r>
        <w:rPr>
          <w:b/>
          <w:w w:val="110"/>
          <w:sz w:val="24"/>
        </w:rPr>
        <w:t>User-Query</w:t>
      </w:r>
    </w:p>
    <w:p w14:paraId="102348EC" w14:textId="77777777" w:rsidR="00551168" w:rsidRDefault="00551168">
      <w:pPr>
        <w:pStyle w:val="BodyText"/>
        <w:spacing w:before="7"/>
        <w:rPr>
          <w:b/>
          <w:sz w:val="20"/>
        </w:rPr>
      </w:pPr>
    </w:p>
    <w:p w14:paraId="34B12F78" w14:textId="77777777" w:rsidR="00551168" w:rsidRDefault="00647E4E">
      <w:pPr>
        <w:pStyle w:val="BodyText"/>
        <w:spacing w:line="312" w:lineRule="auto"/>
        <w:ind w:left="330" w:right="1529"/>
        <w:jc w:val="both"/>
      </w:pPr>
      <w:r>
        <w:rPr>
          <w:w w:val="105"/>
        </w:rPr>
        <w:t xml:space="preserve">The nal step </w:t>
      </w:r>
      <w:r>
        <w:rPr>
          <w:spacing w:val="-3"/>
          <w:w w:val="105"/>
        </w:rPr>
        <w:t xml:space="preserve">was </w:t>
      </w:r>
      <w:r>
        <w:rPr>
          <w:w w:val="105"/>
        </w:rPr>
        <w:t xml:space="preserve">extracting features from the tasks’ dataset for the recommendation fea- ture. The features extracted were the user id, user-task id, and rating. All the three tasks (i.e. interview, visit,  and delivery) underwent the same process separately since there is  no connection between each task, and thus, the recommendation system is best trained on each one individually. The recommendation system will </w:t>
      </w:r>
      <w:r>
        <w:rPr>
          <w:spacing w:val="3"/>
          <w:w w:val="105"/>
        </w:rPr>
        <w:t xml:space="preserve">be </w:t>
      </w:r>
      <w:r>
        <w:rPr>
          <w:w w:val="105"/>
        </w:rPr>
        <w:t>explained further in the next section.</w:t>
      </w:r>
    </w:p>
    <w:p w14:paraId="0C76EF1B" w14:textId="77777777" w:rsidR="00551168" w:rsidRDefault="00551168">
      <w:pPr>
        <w:spacing w:line="312" w:lineRule="auto"/>
        <w:jc w:val="both"/>
        <w:sectPr w:rsidR="00551168">
          <w:pgSz w:w="12240" w:h="15840"/>
          <w:pgMar w:top="1500" w:right="0" w:bottom="1300" w:left="1200" w:header="0" w:footer="1110" w:gutter="0"/>
          <w:cols w:space="720"/>
        </w:sectPr>
      </w:pPr>
    </w:p>
    <w:p w14:paraId="49BF907C" w14:textId="77777777" w:rsidR="00551168" w:rsidRDefault="00551168">
      <w:pPr>
        <w:pStyle w:val="BodyText"/>
        <w:spacing w:before="2"/>
        <w:rPr>
          <w:sz w:val="13"/>
        </w:rPr>
      </w:pPr>
    </w:p>
    <w:p w14:paraId="5516CF4B" w14:textId="77777777" w:rsidR="00551168" w:rsidRDefault="00647E4E">
      <w:pPr>
        <w:pStyle w:val="ListParagraph"/>
        <w:numPr>
          <w:ilvl w:val="1"/>
          <w:numId w:val="9"/>
        </w:numPr>
        <w:tabs>
          <w:tab w:val="left" w:pos="1065"/>
          <w:tab w:val="left" w:pos="1066"/>
        </w:tabs>
        <w:spacing w:before="54"/>
        <w:rPr>
          <w:b/>
          <w:sz w:val="28"/>
        </w:rPr>
      </w:pPr>
      <w:r>
        <w:rPr>
          <w:b/>
          <w:w w:val="115"/>
          <w:sz w:val="28"/>
        </w:rPr>
        <w:t>User-Query</w:t>
      </w:r>
      <w:r>
        <w:rPr>
          <w:b/>
          <w:spacing w:val="27"/>
          <w:w w:val="115"/>
          <w:sz w:val="28"/>
        </w:rPr>
        <w:t xml:space="preserve"> </w:t>
      </w:r>
      <w:r>
        <w:rPr>
          <w:b/>
          <w:w w:val="115"/>
          <w:sz w:val="28"/>
        </w:rPr>
        <w:t>Recommendation</w:t>
      </w:r>
    </w:p>
    <w:p w14:paraId="671B5FD0" w14:textId="77777777" w:rsidR="00551168" w:rsidRDefault="00551168">
      <w:pPr>
        <w:pStyle w:val="BodyText"/>
        <w:spacing w:before="1"/>
        <w:rPr>
          <w:b/>
        </w:rPr>
      </w:pPr>
    </w:p>
    <w:p w14:paraId="20379A29" w14:textId="77777777" w:rsidR="00551168" w:rsidRDefault="00647E4E">
      <w:pPr>
        <w:pStyle w:val="ListParagraph"/>
        <w:numPr>
          <w:ilvl w:val="1"/>
          <w:numId w:val="9"/>
        </w:numPr>
        <w:tabs>
          <w:tab w:val="left" w:pos="1065"/>
          <w:tab w:val="left" w:pos="1066"/>
        </w:tabs>
        <w:rPr>
          <w:b/>
          <w:sz w:val="28"/>
        </w:rPr>
      </w:pPr>
      <w:r>
        <w:rPr>
          <w:b/>
          <w:w w:val="115"/>
          <w:sz w:val="28"/>
        </w:rPr>
        <w:t>Overview</w:t>
      </w:r>
    </w:p>
    <w:p w14:paraId="1021EA71" w14:textId="77777777" w:rsidR="00551168" w:rsidRDefault="00647E4E">
      <w:pPr>
        <w:pStyle w:val="BodyText"/>
        <w:spacing w:before="229" w:line="312" w:lineRule="auto"/>
        <w:ind w:left="330" w:right="1528"/>
        <w:jc w:val="both"/>
      </w:pPr>
      <w:r>
        <w:rPr>
          <w:w w:val="105"/>
        </w:rPr>
        <w:t xml:space="preserve">As previously explained in Chapter 4, along with the Augmented </w:t>
      </w:r>
      <w:r>
        <w:rPr>
          <w:spacing w:val="-4"/>
          <w:w w:val="105"/>
        </w:rPr>
        <w:t xml:space="preserve">Reality, </w:t>
      </w:r>
      <w:r>
        <w:rPr>
          <w:w w:val="105"/>
        </w:rPr>
        <w:t xml:space="preserve">it </w:t>
      </w:r>
      <w:r>
        <w:rPr>
          <w:spacing w:val="-3"/>
          <w:w w:val="105"/>
        </w:rPr>
        <w:t xml:space="preserve">was </w:t>
      </w:r>
      <w:r>
        <w:rPr>
          <w:w w:val="105"/>
        </w:rPr>
        <w:t>thought  to implement a recommendation system, depending on the user’s prole (Visitor or In- tern). The system would incorporate functionalities of an item-item similarity-based rec- ommender</w:t>
      </w:r>
      <w:r>
        <w:rPr>
          <w:spacing w:val="13"/>
          <w:w w:val="105"/>
        </w:rPr>
        <w:t xml:space="preserve"> </w:t>
      </w:r>
      <w:r>
        <w:rPr>
          <w:w w:val="105"/>
        </w:rPr>
        <w:t>system</w:t>
      </w:r>
      <w:r>
        <w:rPr>
          <w:spacing w:val="13"/>
          <w:w w:val="105"/>
        </w:rPr>
        <w:t xml:space="preserve"> </w:t>
      </w:r>
      <w:r>
        <w:rPr>
          <w:w w:val="105"/>
        </w:rPr>
        <w:t>and</w:t>
      </w:r>
      <w:r>
        <w:rPr>
          <w:spacing w:val="13"/>
          <w:w w:val="105"/>
        </w:rPr>
        <w:t xml:space="preserve"> </w:t>
      </w:r>
      <w:r>
        <w:rPr>
          <w:w w:val="105"/>
        </w:rPr>
        <w:t>functionalities</w:t>
      </w:r>
      <w:r>
        <w:rPr>
          <w:spacing w:val="13"/>
          <w:w w:val="105"/>
        </w:rPr>
        <w:t xml:space="preserve"> </w:t>
      </w:r>
      <w:r>
        <w:rPr>
          <w:w w:val="105"/>
        </w:rPr>
        <w:t>of</w:t>
      </w:r>
      <w:r>
        <w:rPr>
          <w:spacing w:val="13"/>
          <w:w w:val="105"/>
        </w:rPr>
        <w:t xml:space="preserve"> </w:t>
      </w:r>
      <w:r>
        <w:rPr>
          <w:w w:val="105"/>
        </w:rPr>
        <w:t>a</w:t>
      </w:r>
      <w:r>
        <w:rPr>
          <w:spacing w:val="14"/>
          <w:w w:val="105"/>
        </w:rPr>
        <w:t xml:space="preserve"> </w:t>
      </w:r>
      <w:r>
        <w:rPr>
          <w:w w:val="105"/>
        </w:rPr>
        <w:t>collaborative</w:t>
      </w:r>
      <w:r>
        <w:rPr>
          <w:spacing w:val="13"/>
          <w:w w:val="105"/>
        </w:rPr>
        <w:t xml:space="preserve"> </w:t>
      </w:r>
      <w:r>
        <w:rPr>
          <w:w w:val="105"/>
        </w:rPr>
        <w:t>filtering</w:t>
      </w:r>
      <w:r>
        <w:rPr>
          <w:spacing w:val="13"/>
          <w:w w:val="105"/>
        </w:rPr>
        <w:t xml:space="preserve"> </w:t>
      </w:r>
      <w:r>
        <w:rPr>
          <w:w w:val="105"/>
        </w:rPr>
        <w:t>system.</w:t>
      </w:r>
    </w:p>
    <w:p w14:paraId="002BB8D6" w14:textId="77777777" w:rsidR="00551168" w:rsidRDefault="00551168">
      <w:pPr>
        <w:pStyle w:val="BodyText"/>
        <w:rPr>
          <w:sz w:val="29"/>
        </w:rPr>
      </w:pPr>
    </w:p>
    <w:p w14:paraId="285E9DAB" w14:textId="77777777" w:rsidR="00551168" w:rsidRDefault="00647E4E">
      <w:pPr>
        <w:pStyle w:val="ListParagraph"/>
        <w:numPr>
          <w:ilvl w:val="2"/>
          <w:numId w:val="5"/>
        </w:numPr>
        <w:tabs>
          <w:tab w:val="left" w:pos="1152"/>
          <w:tab w:val="left" w:pos="1153"/>
        </w:tabs>
        <w:ind w:hanging="823"/>
        <w:rPr>
          <w:b/>
          <w:sz w:val="24"/>
        </w:rPr>
      </w:pPr>
      <w:r>
        <w:rPr>
          <w:b/>
          <w:w w:val="115"/>
          <w:sz w:val="24"/>
        </w:rPr>
        <w:t>Similarity</w:t>
      </w:r>
      <w:r>
        <w:rPr>
          <w:b/>
          <w:spacing w:val="19"/>
          <w:w w:val="115"/>
          <w:sz w:val="24"/>
        </w:rPr>
        <w:t xml:space="preserve"> </w:t>
      </w:r>
      <w:r>
        <w:rPr>
          <w:b/>
          <w:w w:val="115"/>
          <w:sz w:val="24"/>
        </w:rPr>
        <w:t>Based</w:t>
      </w:r>
    </w:p>
    <w:p w14:paraId="50D37E3E" w14:textId="77777777" w:rsidR="00551168" w:rsidRDefault="00551168">
      <w:pPr>
        <w:pStyle w:val="BodyText"/>
        <w:spacing w:before="7"/>
        <w:rPr>
          <w:b/>
          <w:sz w:val="20"/>
        </w:rPr>
      </w:pPr>
    </w:p>
    <w:p w14:paraId="5C9EDF92" w14:textId="77777777" w:rsidR="00551168" w:rsidRDefault="00647E4E">
      <w:pPr>
        <w:pStyle w:val="BodyText"/>
        <w:spacing w:line="312" w:lineRule="auto"/>
        <w:ind w:left="330" w:right="1526"/>
        <w:jc w:val="both"/>
      </w:pPr>
      <w:r>
        <w:rPr>
          <w:w w:val="105"/>
        </w:rPr>
        <w:t xml:space="preserve">The item to item similarity-based recommendation consists of </w:t>
      </w:r>
      <w:r>
        <w:rPr>
          <w:spacing w:val="-5"/>
          <w:w w:val="105"/>
        </w:rPr>
        <w:t xml:space="preserve">two </w:t>
      </w:r>
      <w:r>
        <w:rPr>
          <w:w w:val="105"/>
        </w:rPr>
        <w:t xml:space="preserve">main components, </w:t>
      </w:r>
      <w:r>
        <w:rPr>
          <w:spacing w:val="-3"/>
          <w:w w:val="105"/>
        </w:rPr>
        <w:t xml:space="preserve">namely, </w:t>
      </w:r>
      <w:r>
        <w:rPr>
          <w:w w:val="105"/>
        </w:rPr>
        <w:t xml:space="preserve">a user to item matrix which, in our case, is the user </w:t>
      </w:r>
      <w:r>
        <w:rPr>
          <w:spacing w:val="-4"/>
          <w:w w:val="105"/>
        </w:rPr>
        <w:t xml:space="preserve">query, </w:t>
      </w:r>
      <w:r>
        <w:rPr>
          <w:w w:val="105"/>
        </w:rPr>
        <w:t>that changes according to the user’s preference, and the item-item matrix. The latter matrix stays constant and represents the similarity between one location and another, based on whether the user passes right in front of it when trying to nd an office. The selected locations were the accountant’s</w:t>
      </w:r>
      <w:r>
        <w:rPr>
          <w:spacing w:val="-10"/>
          <w:w w:val="105"/>
        </w:rPr>
        <w:t xml:space="preserve"> </w:t>
      </w:r>
      <w:r>
        <w:rPr>
          <w:w w:val="105"/>
        </w:rPr>
        <w:t>office,</w:t>
      </w:r>
      <w:r>
        <w:rPr>
          <w:spacing w:val="-9"/>
          <w:w w:val="105"/>
        </w:rPr>
        <w:t xml:space="preserve"> </w:t>
      </w:r>
      <w:r>
        <w:rPr>
          <w:w w:val="105"/>
        </w:rPr>
        <w:t>the</w:t>
      </w:r>
      <w:r>
        <w:rPr>
          <w:spacing w:val="-9"/>
          <w:w w:val="105"/>
        </w:rPr>
        <w:t xml:space="preserve"> </w:t>
      </w:r>
      <w:r>
        <w:rPr>
          <w:w w:val="105"/>
        </w:rPr>
        <w:t>human</w:t>
      </w:r>
      <w:r>
        <w:rPr>
          <w:spacing w:val="-9"/>
          <w:w w:val="105"/>
        </w:rPr>
        <w:t xml:space="preserve"> </w:t>
      </w:r>
      <w:r>
        <w:rPr>
          <w:w w:val="105"/>
        </w:rPr>
        <w:t>resources</w:t>
      </w:r>
      <w:r>
        <w:rPr>
          <w:spacing w:val="-9"/>
          <w:w w:val="105"/>
        </w:rPr>
        <w:t xml:space="preserve"> </w:t>
      </w:r>
      <w:r>
        <w:rPr>
          <w:w w:val="105"/>
        </w:rPr>
        <w:t>office,</w:t>
      </w:r>
      <w:r>
        <w:rPr>
          <w:spacing w:val="-9"/>
          <w:w w:val="105"/>
        </w:rPr>
        <w:t xml:space="preserve"> </w:t>
      </w:r>
      <w:r>
        <w:rPr>
          <w:w w:val="105"/>
        </w:rPr>
        <w:t>the</w:t>
      </w:r>
      <w:r>
        <w:rPr>
          <w:spacing w:val="-9"/>
          <w:w w:val="105"/>
        </w:rPr>
        <w:t xml:space="preserve"> </w:t>
      </w:r>
      <w:r>
        <w:rPr>
          <w:w w:val="105"/>
        </w:rPr>
        <w:t>manager’s</w:t>
      </w:r>
      <w:r>
        <w:rPr>
          <w:spacing w:val="-9"/>
          <w:w w:val="105"/>
        </w:rPr>
        <w:t xml:space="preserve"> </w:t>
      </w:r>
      <w:r>
        <w:rPr>
          <w:w w:val="105"/>
        </w:rPr>
        <w:t>office,</w:t>
      </w:r>
      <w:r>
        <w:rPr>
          <w:spacing w:val="-10"/>
          <w:w w:val="105"/>
        </w:rPr>
        <w:t xml:space="preserve"> </w:t>
      </w:r>
      <w:r>
        <w:rPr>
          <w:w w:val="105"/>
        </w:rPr>
        <w:t>the</w:t>
      </w:r>
      <w:r>
        <w:rPr>
          <w:spacing w:val="-9"/>
          <w:w w:val="105"/>
        </w:rPr>
        <w:t xml:space="preserve"> </w:t>
      </w:r>
      <w:r>
        <w:rPr>
          <w:w w:val="105"/>
        </w:rPr>
        <w:t>secretary’s</w:t>
      </w:r>
      <w:r>
        <w:rPr>
          <w:spacing w:val="-9"/>
          <w:w w:val="105"/>
        </w:rPr>
        <w:t xml:space="preserve"> </w:t>
      </w:r>
      <w:r>
        <w:rPr>
          <w:w w:val="105"/>
        </w:rPr>
        <w:t xml:space="preserve">office, the kitchen, the toilet rooms, and the games room. Each </w:t>
      </w:r>
      <w:r>
        <w:rPr>
          <w:spacing w:val="-3"/>
          <w:w w:val="105"/>
        </w:rPr>
        <w:t xml:space="preserve">row  was  </w:t>
      </w:r>
      <w:r>
        <w:rPr>
          <w:w w:val="105"/>
        </w:rPr>
        <w:t xml:space="preserve">computed using the  term frequency approach. TF </w:t>
      </w:r>
      <w:r>
        <w:rPr>
          <w:spacing w:val="-3"/>
          <w:w w:val="105"/>
        </w:rPr>
        <w:t xml:space="preserve">was </w:t>
      </w:r>
      <w:r>
        <w:rPr>
          <w:w w:val="105"/>
        </w:rPr>
        <w:t xml:space="preserve">chosen to enhance the </w:t>
      </w:r>
      <w:r>
        <w:rPr>
          <w:spacing w:val="-3"/>
          <w:w w:val="105"/>
        </w:rPr>
        <w:t xml:space="preserve">relevant </w:t>
      </w:r>
      <w:r>
        <w:rPr>
          <w:w w:val="105"/>
        </w:rPr>
        <w:t xml:space="preserve">importance of a sought </w:t>
      </w:r>
      <w:r>
        <w:rPr>
          <w:spacing w:val="-4"/>
          <w:w w:val="105"/>
        </w:rPr>
        <w:t xml:space="preserve">query, </w:t>
      </w:r>
      <w:r>
        <w:rPr>
          <w:w w:val="105"/>
        </w:rPr>
        <w:t xml:space="preserve">in this case, the office one </w:t>
      </w:r>
      <w:r>
        <w:rPr>
          <w:spacing w:val="-3"/>
          <w:w w:val="105"/>
        </w:rPr>
        <w:t xml:space="preserve">wants </w:t>
      </w:r>
      <w:r>
        <w:rPr>
          <w:w w:val="105"/>
        </w:rPr>
        <w:t xml:space="preserve">to go to. TF-IDF </w:t>
      </w:r>
      <w:r>
        <w:rPr>
          <w:spacing w:val="-3"/>
          <w:w w:val="105"/>
        </w:rPr>
        <w:t xml:space="preserve">was </w:t>
      </w:r>
      <w:r>
        <w:rPr>
          <w:w w:val="105"/>
        </w:rPr>
        <w:t xml:space="preserve">not used since matrix scaling </w:t>
      </w:r>
      <w:r>
        <w:rPr>
          <w:spacing w:val="-3"/>
          <w:w w:val="105"/>
        </w:rPr>
        <w:t xml:space="preserve">was </w:t>
      </w:r>
      <w:r>
        <w:rPr>
          <w:w w:val="105"/>
        </w:rPr>
        <w:t xml:space="preserve">done using one-fold normalisation since a term (a location within the office) appears in every task (a task is </w:t>
      </w:r>
      <w:r>
        <w:rPr>
          <w:spacing w:val="-3"/>
          <w:w w:val="105"/>
        </w:rPr>
        <w:t xml:space="preserve">equivalent </w:t>
      </w:r>
      <w:r>
        <w:rPr>
          <w:w w:val="105"/>
        </w:rPr>
        <w:t>to a document). Below is the nal normalised item-item similarity</w:t>
      </w:r>
      <w:r>
        <w:rPr>
          <w:spacing w:val="15"/>
          <w:w w:val="105"/>
        </w:rPr>
        <w:t xml:space="preserve"> </w:t>
      </w:r>
      <w:r>
        <w:rPr>
          <w:w w:val="105"/>
        </w:rPr>
        <w:t>matrix.</w:t>
      </w:r>
    </w:p>
    <w:p w14:paraId="55F3D614" w14:textId="77777777" w:rsidR="00551168" w:rsidRDefault="00551168">
      <w:pPr>
        <w:pStyle w:val="BodyText"/>
        <w:rPr>
          <w:sz w:val="20"/>
        </w:rPr>
      </w:pPr>
    </w:p>
    <w:p w14:paraId="0668A8A4" w14:textId="77777777" w:rsidR="00551168" w:rsidRDefault="00551168">
      <w:pPr>
        <w:rPr>
          <w:sz w:val="20"/>
        </w:rPr>
        <w:sectPr w:rsidR="00551168">
          <w:pgSz w:w="12240" w:h="15840"/>
          <w:pgMar w:top="1500" w:right="0" w:bottom="1300" w:left="1200" w:header="0" w:footer="1110" w:gutter="0"/>
          <w:cols w:space="720"/>
        </w:sectPr>
      </w:pPr>
    </w:p>
    <w:p w14:paraId="781A5A37" w14:textId="2EC45610" w:rsidR="00551168" w:rsidRDefault="00FE2D12">
      <w:pPr>
        <w:pStyle w:val="BodyText"/>
        <w:tabs>
          <w:tab w:val="left" w:pos="1181"/>
        </w:tabs>
        <w:spacing w:before="190" w:line="163" w:lineRule="auto"/>
        <w:ind w:left="592"/>
      </w:pPr>
      <w:r>
        <w:rPr>
          <w:noProof/>
          <w:lang w:val="en-GB" w:eastAsia="en-GB"/>
        </w:rPr>
        <w:lastRenderedPageBreak/>
        <mc:AlternateContent>
          <mc:Choice Requires="wps">
            <w:drawing>
              <wp:anchor distT="0" distB="0" distL="114300" distR="114300" simplePos="0" relativeHeight="251667456" behindDoc="0" locked="0" layoutInCell="1" allowOverlap="1" wp14:anchorId="7D4CDFAB" wp14:editId="6F79CD42">
                <wp:simplePos x="0" y="0"/>
                <wp:positionH relativeFrom="page">
                  <wp:posOffset>1238885</wp:posOffset>
                </wp:positionH>
                <wp:positionV relativeFrom="paragraph">
                  <wp:posOffset>52070</wp:posOffset>
                </wp:positionV>
                <wp:extent cx="5177155" cy="1746250"/>
                <wp:effectExtent l="0" t="0" r="0" b="0"/>
                <wp:wrapNone/>
                <wp:docPr id="9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155" cy="174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1346"/>
                              <w:gridCol w:w="655"/>
                              <w:gridCol w:w="1129"/>
                              <w:gridCol w:w="1196"/>
                              <w:gridCol w:w="1039"/>
                              <w:gridCol w:w="1318"/>
                              <w:gridCol w:w="1469"/>
                            </w:tblGrid>
                            <w:tr w:rsidR="00647E4E" w14:paraId="01C5741B" w14:textId="77777777">
                              <w:trPr>
                                <w:trHeight w:val="298"/>
                              </w:trPr>
                              <w:tc>
                                <w:tcPr>
                                  <w:tcW w:w="1346" w:type="dxa"/>
                                </w:tcPr>
                                <w:p w14:paraId="2BD206C6" w14:textId="77777777" w:rsidR="00647E4E" w:rsidRDefault="00647E4E">
                                  <w:pPr>
                                    <w:pStyle w:val="TableParagraph"/>
                                    <w:spacing w:line="231" w:lineRule="exact"/>
                                    <w:ind w:left="10" w:right="79"/>
                                    <w:rPr>
                                      <w:sz w:val="24"/>
                                    </w:rPr>
                                  </w:pPr>
                                  <w:r>
                                    <w:rPr>
                                      <w:w w:val="110"/>
                                      <w:sz w:val="24"/>
                                    </w:rPr>
                                    <w:t>Accountant</w:t>
                                  </w:r>
                                </w:p>
                              </w:tc>
                              <w:tc>
                                <w:tcPr>
                                  <w:tcW w:w="655" w:type="dxa"/>
                                </w:tcPr>
                                <w:p w14:paraId="335A9B6B" w14:textId="77777777" w:rsidR="00647E4E" w:rsidRDefault="00647E4E">
                                  <w:pPr>
                                    <w:pStyle w:val="TableParagraph"/>
                                    <w:spacing w:line="231" w:lineRule="exact"/>
                                    <w:ind w:left="97" w:right="97"/>
                                    <w:rPr>
                                      <w:sz w:val="24"/>
                                    </w:rPr>
                                  </w:pPr>
                                  <w:r>
                                    <w:rPr>
                                      <w:w w:val="105"/>
                                      <w:sz w:val="24"/>
                                    </w:rPr>
                                    <w:t>HR</w:t>
                                  </w:r>
                                </w:p>
                              </w:tc>
                              <w:tc>
                                <w:tcPr>
                                  <w:tcW w:w="1129" w:type="dxa"/>
                                </w:tcPr>
                                <w:p w14:paraId="36092845" w14:textId="77777777" w:rsidR="00647E4E" w:rsidRDefault="00647E4E">
                                  <w:pPr>
                                    <w:pStyle w:val="TableParagraph"/>
                                    <w:spacing w:line="231" w:lineRule="exact"/>
                                    <w:ind w:left="96" w:right="96"/>
                                    <w:rPr>
                                      <w:sz w:val="24"/>
                                    </w:rPr>
                                  </w:pPr>
                                  <w:r>
                                    <w:rPr>
                                      <w:w w:val="105"/>
                                      <w:sz w:val="24"/>
                                    </w:rPr>
                                    <w:t>Manager</w:t>
                                  </w:r>
                                </w:p>
                              </w:tc>
                              <w:tc>
                                <w:tcPr>
                                  <w:tcW w:w="1196" w:type="dxa"/>
                                </w:tcPr>
                                <w:p w14:paraId="185AB516" w14:textId="77777777" w:rsidR="00647E4E" w:rsidRDefault="00647E4E">
                                  <w:pPr>
                                    <w:pStyle w:val="TableParagraph"/>
                                    <w:spacing w:line="231" w:lineRule="exact"/>
                                    <w:ind w:left="102" w:right="101"/>
                                    <w:rPr>
                                      <w:sz w:val="24"/>
                                    </w:rPr>
                                  </w:pPr>
                                  <w:r>
                                    <w:rPr>
                                      <w:w w:val="105"/>
                                      <w:sz w:val="24"/>
                                    </w:rPr>
                                    <w:t>Secretary</w:t>
                                  </w:r>
                                </w:p>
                              </w:tc>
                              <w:tc>
                                <w:tcPr>
                                  <w:tcW w:w="1039" w:type="dxa"/>
                                </w:tcPr>
                                <w:p w14:paraId="6AE1D48C" w14:textId="77777777" w:rsidR="00647E4E" w:rsidRDefault="00647E4E">
                                  <w:pPr>
                                    <w:pStyle w:val="TableParagraph"/>
                                    <w:spacing w:line="231" w:lineRule="exact"/>
                                    <w:ind w:left="101" w:right="100"/>
                                    <w:rPr>
                                      <w:sz w:val="24"/>
                                    </w:rPr>
                                  </w:pPr>
                                  <w:r>
                                    <w:rPr>
                                      <w:w w:val="105"/>
                                      <w:sz w:val="24"/>
                                    </w:rPr>
                                    <w:t>Kitchen</w:t>
                                  </w:r>
                                </w:p>
                              </w:tc>
                              <w:tc>
                                <w:tcPr>
                                  <w:tcW w:w="1318" w:type="dxa"/>
                                </w:tcPr>
                                <w:p w14:paraId="74A3EA9A" w14:textId="77777777" w:rsidR="00647E4E" w:rsidRDefault="00647E4E">
                                  <w:pPr>
                                    <w:pStyle w:val="TableParagraph"/>
                                    <w:spacing w:line="231" w:lineRule="exact"/>
                                    <w:ind w:left="100" w:right="99"/>
                                    <w:rPr>
                                      <w:sz w:val="24"/>
                                    </w:rPr>
                                  </w:pPr>
                                  <w:r>
                                    <w:rPr>
                                      <w:w w:val="105"/>
                                      <w:sz w:val="24"/>
                                    </w:rPr>
                                    <w:t>Restrooms</w:t>
                                  </w:r>
                                </w:p>
                              </w:tc>
                              <w:tc>
                                <w:tcPr>
                                  <w:tcW w:w="1469" w:type="dxa"/>
                                </w:tcPr>
                                <w:p w14:paraId="4F6C1DF1" w14:textId="77777777" w:rsidR="00647E4E" w:rsidRDefault="00647E4E">
                                  <w:pPr>
                                    <w:pStyle w:val="TableParagraph"/>
                                    <w:spacing w:line="231" w:lineRule="exact"/>
                                    <w:ind w:left="92" w:right="21"/>
                                    <w:rPr>
                                      <w:sz w:val="24"/>
                                    </w:rPr>
                                  </w:pPr>
                                  <w:r>
                                    <w:rPr>
                                      <w:w w:val="105"/>
                                      <w:sz w:val="24"/>
                                    </w:rPr>
                                    <w:t>GamesRoom</w:t>
                                  </w:r>
                                </w:p>
                              </w:tc>
                            </w:tr>
                            <w:tr w:rsidR="00647E4E" w14:paraId="13BE52A4" w14:textId="77777777">
                              <w:trPr>
                                <w:trHeight w:val="358"/>
                              </w:trPr>
                              <w:tc>
                                <w:tcPr>
                                  <w:tcW w:w="1346" w:type="dxa"/>
                                </w:tcPr>
                                <w:p w14:paraId="0F03E336" w14:textId="77777777" w:rsidR="00647E4E" w:rsidRDefault="00647E4E">
                                  <w:pPr>
                                    <w:pStyle w:val="TableParagraph"/>
                                    <w:jc w:val="left"/>
                                    <w:rPr>
                                      <w:sz w:val="24"/>
                                    </w:rPr>
                                  </w:pPr>
                                </w:p>
                              </w:tc>
                              <w:tc>
                                <w:tcPr>
                                  <w:tcW w:w="655" w:type="dxa"/>
                                </w:tcPr>
                                <w:p w14:paraId="23305953" w14:textId="77777777" w:rsidR="00647E4E" w:rsidRDefault="00647E4E">
                                  <w:pPr>
                                    <w:pStyle w:val="TableParagraph"/>
                                    <w:spacing w:before="15"/>
                                    <w:ind w:left="98" w:right="97"/>
                                    <w:rPr>
                                      <w:sz w:val="24"/>
                                    </w:rPr>
                                  </w:pPr>
                                  <w:r>
                                    <w:rPr>
                                      <w:sz w:val="24"/>
                                    </w:rPr>
                                    <w:t>0.14</w:t>
                                  </w:r>
                                </w:p>
                              </w:tc>
                              <w:tc>
                                <w:tcPr>
                                  <w:tcW w:w="1129" w:type="dxa"/>
                                </w:tcPr>
                                <w:p w14:paraId="10DF934E" w14:textId="77777777" w:rsidR="00647E4E" w:rsidRDefault="00647E4E">
                                  <w:pPr>
                                    <w:pStyle w:val="TableParagraph"/>
                                    <w:spacing w:before="15"/>
                                    <w:ind w:left="96" w:right="94"/>
                                    <w:rPr>
                                      <w:sz w:val="24"/>
                                    </w:rPr>
                                  </w:pPr>
                                  <w:r>
                                    <w:rPr>
                                      <w:sz w:val="24"/>
                                    </w:rPr>
                                    <w:t>0.43</w:t>
                                  </w:r>
                                </w:p>
                              </w:tc>
                              <w:tc>
                                <w:tcPr>
                                  <w:tcW w:w="1196" w:type="dxa"/>
                                </w:tcPr>
                                <w:p w14:paraId="6C22DC1E" w14:textId="77777777" w:rsidR="00647E4E" w:rsidRDefault="00647E4E">
                                  <w:pPr>
                                    <w:pStyle w:val="TableParagraph"/>
                                    <w:spacing w:before="15"/>
                                    <w:ind w:left="102" w:right="100"/>
                                    <w:rPr>
                                      <w:sz w:val="24"/>
                                    </w:rPr>
                                  </w:pPr>
                                  <w:r>
                                    <w:rPr>
                                      <w:sz w:val="24"/>
                                    </w:rPr>
                                    <w:t>0.57</w:t>
                                  </w:r>
                                </w:p>
                              </w:tc>
                              <w:tc>
                                <w:tcPr>
                                  <w:tcW w:w="1039" w:type="dxa"/>
                                </w:tcPr>
                                <w:p w14:paraId="1063615D" w14:textId="77777777" w:rsidR="00647E4E" w:rsidRDefault="00647E4E">
                                  <w:pPr>
                                    <w:pStyle w:val="TableParagraph"/>
                                    <w:spacing w:before="15"/>
                                    <w:ind w:left="100" w:right="100"/>
                                    <w:rPr>
                                      <w:sz w:val="24"/>
                                    </w:rPr>
                                  </w:pPr>
                                  <w:r>
                                    <w:rPr>
                                      <w:sz w:val="24"/>
                                    </w:rPr>
                                    <w:t>0.71</w:t>
                                  </w:r>
                                </w:p>
                              </w:tc>
                              <w:tc>
                                <w:tcPr>
                                  <w:tcW w:w="1318" w:type="dxa"/>
                                </w:tcPr>
                                <w:p w14:paraId="4F9AE701" w14:textId="77777777" w:rsidR="00647E4E" w:rsidRDefault="00647E4E">
                                  <w:pPr>
                                    <w:pStyle w:val="TableParagraph"/>
                                    <w:spacing w:before="15"/>
                                    <w:ind w:left="99" w:right="99"/>
                                    <w:rPr>
                                      <w:sz w:val="24"/>
                                    </w:rPr>
                                  </w:pPr>
                                  <w:r>
                                    <w:rPr>
                                      <w:sz w:val="24"/>
                                    </w:rPr>
                                    <w:t>0.57</w:t>
                                  </w:r>
                                </w:p>
                              </w:tc>
                              <w:tc>
                                <w:tcPr>
                                  <w:tcW w:w="1469" w:type="dxa"/>
                                </w:tcPr>
                                <w:p w14:paraId="049CF060" w14:textId="77777777" w:rsidR="00647E4E" w:rsidRDefault="00647E4E">
                                  <w:pPr>
                                    <w:pStyle w:val="TableParagraph"/>
                                    <w:jc w:val="left"/>
                                    <w:rPr>
                                      <w:sz w:val="24"/>
                                    </w:rPr>
                                  </w:pPr>
                                </w:p>
                              </w:tc>
                            </w:tr>
                            <w:tr w:rsidR="00647E4E" w14:paraId="376DDD86" w14:textId="77777777">
                              <w:trPr>
                                <w:trHeight w:val="358"/>
                              </w:trPr>
                              <w:tc>
                                <w:tcPr>
                                  <w:tcW w:w="1346" w:type="dxa"/>
                                </w:tcPr>
                                <w:p w14:paraId="07752729" w14:textId="77777777" w:rsidR="00647E4E" w:rsidRDefault="00647E4E">
                                  <w:pPr>
                                    <w:pStyle w:val="TableParagraph"/>
                                    <w:jc w:val="left"/>
                                    <w:rPr>
                                      <w:sz w:val="24"/>
                                    </w:rPr>
                                  </w:pPr>
                                </w:p>
                              </w:tc>
                              <w:tc>
                                <w:tcPr>
                                  <w:tcW w:w="655" w:type="dxa"/>
                                </w:tcPr>
                                <w:p w14:paraId="346C119C" w14:textId="77777777" w:rsidR="00647E4E" w:rsidRDefault="00647E4E">
                                  <w:pPr>
                                    <w:pStyle w:val="TableParagraph"/>
                                    <w:spacing w:before="15"/>
                                    <w:ind w:left="98" w:right="97"/>
                                    <w:rPr>
                                      <w:sz w:val="24"/>
                                    </w:rPr>
                                  </w:pPr>
                                  <w:r>
                                    <w:rPr>
                                      <w:sz w:val="24"/>
                                    </w:rPr>
                                    <w:t>1.00</w:t>
                                  </w:r>
                                </w:p>
                              </w:tc>
                              <w:tc>
                                <w:tcPr>
                                  <w:tcW w:w="1129" w:type="dxa"/>
                                </w:tcPr>
                                <w:p w14:paraId="30EC4C9D" w14:textId="77777777" w:rsidR="00647E4E" w:rsidRDefault="00647E4E">
                                  <w:pPr>
                                    <w:pStyle w:val="TableParagraph"/>
                                    <w:spacing w:before="15"/>
                                    <w:ind w:left="96" w:right="94"/>
                                    <w:rPr>
                                      <w:sz w:val="24"/>
                                    </w:rPr>
                                  </w:pPr>
                                  <w:r>
                                    <w:rPr>
                                      <w:sz w:val="24"/>
                                    </w:rPr>
                                    <w:t>0.86</w:t>
                                  </w:r>
                                </w:p>
                              </w:tc>
                              <w:tc>
                                <w:tcPr>
                                  <w:tcW w:w="1196" w:type="dxa"/>
                                </w:tcPr>
                                <w:p w14:paraId="7443ECB0" w14:textId="77777777" w:rsidR="00647E4E" w:rsidRDefault="00647E4E">
                                  <w:pPr>
                                    <w:pStyle w:val="TableParagraph"/>
                                    <w:spacing w:before="15"/>
                                    <w:ind w:left="102" w:right="100"/>
                                    <w:rPr>
                                      <w:sz w:val="24"/>
                                    </w:rPr>
                                  </w:pPr>
                                  <w:r>
                                    <w:rPr>
                                      <w:sz w:val="24"/>
                                    </w:rPr>
                                    <w:t>0.57</w:t>
                                  </w:r>
                                </w:p>
                              </w:tc>
                              <w:tc>
                                <w:tcPr>
                                  <w:tcW w:w="1039" w:type="dxa"/>
                                </w:tcPr>
                                <w:p w14:paraId="6CDC0AFB" w14:textId="77777777" w:rsidR="00647E4E" w:rsidRDefault="00647E4E">
                                  <w:pPr>
                                    <w:pStyle w:val="TableParagraph"/>
                                    <w:spacing w:before="15"/>
                                    <w:ind w:left="100" w:right="100"/>
                                    <w:rPr>
                                      <w:sz w:val="24"/>
                                    </w:rPr>
                                  </w:pPr>
                                  <w:r>
                                    <w:rPr>
                                      <w:sz w:val="24"/>
                                    </w:rPr>
                                    <w:t>0.43</w:t>
                                  </w:r>
                                </w:p>
                              </w:tc>
                              <w:tc>
                                <w:tcPr>
                                  <w:tcW w:w="1318" w:type="dxa"/>
                                </w:tcPr>
                                <w:p w14:paraId="509E2084" w14:textId="77777777" w:rsidR="00647E4E" w:rsidRDefault="00647E4E">
                                  <w:pPr>
                                    <w:pStyle w:val="TableParagraph"/>
                                    <w:spacing w:before="15"/>
                                    <w:ind w:left="99" w:right="99"/>
                                    <w:rPr>
                                      <w:sz w:val="24"/>
                                    </w:rPr>
                                  </w:pPr>
                                  <w:r>
                                    <w:rPr>
                                      <w:sz w:val="24"/>
                                    </w:rPr>
                                    <w:t>0.57</w:t>
                                  </w:r>
                                </w:p>
                              </w:tc>
                              <w:tc>
                                <w:tcPr>
                                  <w:tcW w:w="1469" w:type="dxa"/>
                                </w:tcPr>
                                <w:p w14:paraId="5D523FFE" w14:textId="77777777" w:rsidR="00647E4E" w:rsidRDefault="00647E4E">
                                  <w:pPr>
                                    <w:pStyle w:val="TableParagraph"/>
                                    <w:jc w:val="left"/>
                                    <w:rPr>
                                      <w:sz w:val="24"/>
                                    </w:rPr>
                                  </w:pPr>
                                </w:p>
                              </w:tc>
                            </w:tr>
                            <w:tr w:rsidR="00647E4E" w14:paraId="1F4F71CB" w14:textId="77777777">
                              <w:trPr>
                                <w:trHeight w:val="358"/>
                              </w:trPr>
                              <w:tc>
                                <w:tcPr>
                                  <w:tcW w:w="1346" w:type="dxa"/>
                                </w:tcPr>
                                <w:p w14:paraId="0CD826E3" w14:textId="77777777" w:rsidR="00647E4E" w:rsidRDefault="00647E4E">
                                  <w:pPr>
                                    <w:pStyle w:val="TableParagraph"/>
                                    <w:jc w:val="left"/>
                                    <w:rPr>
                                      <w:sz w:val="24"/>
                                    </w:rPr>
                                  </w:pPr>
                                </w:p>
                              </w:tc>
                              <w:tc>
                                <w:tcPr>
                                  <w:tcW w:w="655" w:type="dxa"/>
                                </w:tcPr>
                                <w:p w14:paraId="5B5897B2" w14:textId="77777777" w:rsidR="00647E4E" w:rsidRDefault="00647E4E">
                                  <w:pPr>
                                    <w:pStyle w:val="TableParagraph"/>
                                    <w:spacing w:before="15"/>
                                    <w:ind w:left="98" w:right="97"/>
                                    <w:rPr>
                                      <w:sz w:val="24"/>
                                    </w:rPr>
                                  </w:pPr>
                                  <w:r>
                                    <w:rPr>
                                      <w:sz w:val="24"/>
                                    </w:rPr>
                                    <w:t>0.57</w:t>
                                  </w:r>
                                </w:p>
                              </w:tc>
                              <w:tc>
                                <w:tcPr>
                                  <w:tcW w:w="1129" w:type="dxa"/>
                                </w:tcPr>
                                <w:p w14:paraId="70C08192" w14:textId="77777777" w:rsidR="00647E4E" w:rsidRDefault="00647E4E">
                                  <w:pPr>
                                    <w:pStyle w:val="TableParagraph"/>
                                    <w:spacing w:before="15"/>
                                    <w:ind w:left="96" w:right="94"/>
                                    <w:rPr>
                                      <w:sz w:val="24"/>
                                    </w:rPr>
                                  </w:pPr>
                                  <w:r>
                                    <w:rPr>
                                      <w:sz w:val="24"/>
                                    </w:rPr>
                                    <w:t>1.00</w:t>
                                  </w:r>
                                </w:p>
                              </w:tc>
                              <w:tc>
                                <w:tcPr>
                                  <w:tcW w:w="1196" w:type="dxa"/>
                                </w:tcPr>
                                <w:p w14:paraId="2437AC30" w14:textId="77777777" w:rsidR="00647E4E" w:rsidRDefault="00647E4E">
                                  <w:pPr>
                                    <w:pStyle w:val="TableParagraph"/>
                                    <w:spacing w:before="15"/>
                                    <w:ind w:left="102" w:right="100"/>
                                    <w:rPr>
                                      <w:sz w:val="24"/>
                                    </w:rPr>
                                  </w:pPr>
                                  <w:r>
                                    <w:rPr>
                                      <w:sz w:val="24"/>
                                    </w:rPr>
                                    <w:t>0.57</w:t>
                                  </w:r>
                                </w:p>
                              </w:tc>
                              <w:tc>
                                <w:tcPr>
                                  <w:tcW w:w="1039" w:type="dxa"/>
                                </w:tcPr>
                                <w:p w14:paraId="06D56184" w14:textId="77777777" w:rsidR="00647E4E" w:rsidRDefault="00647E4E">
                                  <w:pPr>
                                    <w:pStyle w:val="TableParagraph"/>
                                    <w:spacing w:before="15"/>
                                    <w:ind w:left="100" w:right="100"/>
                                    <w:rPr>
                                      <w:sz w:val="24"/>
                                    </w:rPr>
                                  </w:pPr>
                                  <w:r>
                                    <w:rPr>
                                      <w:sz w:val="24"/>
                                    </w:rPr>
                                    <w:t>0.43</w:t>
                                  </w:r>
                                </w:p>
                              </w:tc>
                              <w:tc>
                                <w:tcPr>
                                  <w:tcW w:w="1318" w:type="dxa"/>
                                </w:tcPr>
                                <w:p w14:paraId="430AC1A5" w14:textId="77777777" w:rsidR="00647E4E" w:rsidRDefault="00647E4E">
                                  <w:pPr>
                                    <w:pStyle w:val="TableParagraph"/>
                                    <w:spacing w:before="15"/>
                                    <w:ind w:left="99" w:right="99"/>
                                    <w:rPr>
                                      <w:sz w:val="24"/>
                                    </w:rPr>
                                  </w:pPr>
                                  <w:r>
                                    <w:rPr>
                                      <w:sz w:val="24"/>
                                    </w:rPr>
                                    <w:t>0.57</w:t>
                                  </w:r>
                                </w:p>
                              </w:tc>
                              <w:tc>
                                <w:tcPr>
                                  <w:tcW w:w="1469" w:type="dxa"/>
                                </w:tcPr>
                                <w:p w14:paraId="0EB3B5BB" w14:textId="77777777" w:rsidR="00647E4E" w:rsidRDefault="00647E4E">
                                  <w:pPr>
                                    <w:pStyle w:val="TableParagraph"/>
                                    <w:jc w:val="left"/>
                                    <w:rPr>
                                      <w:sz w:val="24"/>
                                    </w:rPr>
                                  </w:pPr>
                                </w:p>
                              </w:tc>
                            </w:tr>
                            <w:tr w:rsidR="00647E4E" w14:paraId="08B5F515" w14:textId="77777777">
                              <w:trPr>
                                <w:trHeight w:val="358"/>
                              </w:trPr>
                              <w:tc>
                                <w:tcPr>
                                  <w:tcW w:w="1346" w:type="dxa"/>
                                </w:tcPr>
                                <w:p w14:paraId="45CD4EB0" w14:textId="77777777" w:rsidR="00647E4E" w:rsidRDefault="00647E4E">
                                  <w:pPr>
                                    <w:pStyle w:val="TableParagraph"/>
                                    <w:jc w:val="left"/>
                                    <w:rPr>
                                      <w:sz w:val="24"/>
                                    </w:rPr>
                                  </w:pPr>
                                </w:p>
                              </w:tc>
                              <w:tc>
                                <w:tcPr>
                                  <w:tcW w:w="655" w:type="dxa"/>
                                </w:tcPr>
                                <w:p w14:paraId="70509CE3" w14:textId="77777777" w:rsidR="00647E4E" w:rsidRDefault="00647E4E">
                                  <w:pPr>
                                    <w:pStyle w:val="TableParagraph"/>
                                    <w:spacing w:before="15"/>
                                    <w:ind w:left="98" w:right="97"/>
                                    <w:rPr>
                                      <w:sz w:val="24"/>
                                    </w:rPr>
                                  </w:pPr>
                                  <w:r>
                                    <w:rPr>
                                      <w:sz w:val="24"/>
                                    </w:rPr>
                                    <w:t>0.14</w:t>
                                  </w:r>
                                </w:p>
                              </w:tc>
                              <w:tc>
                                <w:tcPr>
                                  <w:tcW w:w="1129" w:type="dxa"/>
                                </w:tcPr>
                                <w:p w14:paraId="5F9FA055" w14:textId="77777777" w:rsidR="00647E4E" w:rsidRDefault="00647E4E">
                                  <w:pPr>
                                    <w:pStyle w:val="TableParagraph"/>
                                    <w:spacing w:before="15"/>
                                    <w:ind w:left="96" w:right="94"/>
                                    <w:rPr>
                                      <w:sz w:val="24"/>
                                    </w:rPr>
                                  </w:pPr>
                                  <w:r>
                                    <w:rPr>
                                      <w:sz w:val="24"/>
                                    </w:rPr>
                                    <w:t>0.43</w:t>
                                  </w:r>
                                </w:p>
                              </w:tc>
                              <w:tc>
                                <w:tcPr>
                                  <w:tcW w:w="1196" w:type="dxa"/>
                                </w:tcPr>
                                <w:p w14:paraId="09D6BE11" w14:textId="77777777" w:rsidR="00647E4E" w:rsidRDefault="00647E4E">
                                  <w:pPr>
                                    <w:pStyle w:val="TableParagraph"/>
                                    <w:spacing w:before="15"/>
                                    <w:ind w:left="102" w:right="100"/>
                                    <w:rPr>
                                      <w:sz w:val="24"/>
                                    </w:rPr>
                                  </w:pPr>
                                  <w:r>
                                    <w:rPr>
                                      <w:sz w:val="24"/>
                                    </w:rPr>
                                    <w:t>1.00</w:t>
                                  </w:r>
                                </w:p>
                              </w:tc>
                              <w:tc>
                                <w:tcPr>
                                  <w:tcW w:w="1039" w:type="dxa"/>
                                </w:tcPr>
                                <w:p w14:paraId="0E4635D8" w14:textId="77777777" w:rsidR="00647E4E" w:rsidRDefault="00647E4E">
                                  <w:pPr>
                                    <w:pStyle w:val="TableParagraph"/>
                                    <w:spacing w:before="15"/>
                                    <w:ind w:left="100" w:right="100"/>
                                    <w:rPr>
                                      <w:sz w:val="24"/>
                                    </w:rPr>
                                  </w:pPr>
                                  <w:r>
                                    <w:rPr>
                                      <w:sz w:val="24"/>
                                    </w:rPr>
                                    <w:t>0.43</w:t>
                                  </w:r>
                                </w:p>
                              </w:tc>
                              <w:tc>
                                <w:tcPr>
                                  <w:tcW w:w="1318" w:type="dxa"/>
                                </w:tcPr>
                                <w:p w14:paraId="368C64A1" w14:textId="77777777" w:rsidR="00647E4E" w:rsidRDefault="00647E4E">
                                  <w:pPr>
                                    <w:pStyle w:val="TableParagraph"/>
                                    <w:spacing w:before="15"/>
                                    <w:ind w:left="99" w:right="99"/>
                                    <w:rPr>
                                      <w:sz w:val="24"/>
                                    </w:rPr>
                                  </w:pPr>
                                  <w:r>
                                    <w:rPr>
                                      <w:sz w:val="24"/>
                                    </w:rPr>
                                    <w:t>0.86</w:t>
                                  </w:r>
                                </w:p>
                              </w:tc>
                              <w:tc>
                                <w:tcPr>
                                  <w:tcW w:w="1469" w:type="dxa"/>
                                </w:tcPr>
                                <w:p w14:paraId="42FD4111" w14:textId="77777777" w:rsidR="00647E4E" w:rsidRDefault="00647E4E">
                                  <w:pPr>
                                    <w:pStyle w:val="TableParagraph"/>
                                    <w:jc w:val="left"/>
                                    <w:rPr>
                                      <w:sz w:val="24"/>
                                    </w:rPr>
                                  </w:pPr>
                                </w:p>
                              </w:tc>
                            </w:tr>
                            <w:tr w:rsidR="00647E4E" w14:paraId="533F63BF" w14:textId="77777777">
                              <w:trPr>
                                <w:trHeight w:val="358"/>
                              </w:trPr>
                              <w:tc>
                                <w:tcPr>
                                  <w:tcW w:w="1346" w:type="dxa"/>
                                </w:tcPr>
                                <w:p w14:paraId="4787DA2E" w14:textId="77777777" w:rsidR="00647E4E" w:rsidRDefault="00647E4E">
                                  <w:pPr>
                                    <w:pStyle w:val="TableParagraph"/>
                                    <w:jc w:val="left"/>
                                    <w:rPr>
                                      <w:sz w:val="24"/>
                                    </w:rPr>
                                  </w:pPr>
                                </w:p>
                              </w:tc>
                              <w:tc>
                                <w:tcPr>
                                  <w:tcW w:w="655" w:type="dxa"/>
                                </w:tcPr>
                                <w:p w14:paraId="41C9EF5A" w14:textId="77777777" w:rsidR="00647E4E" w:rsidRDefault="00647E4E">
                                  <w:pPr>
                                    <w:pStyle w:val="TableParagraph"/>
                                    <w:spacing w:before="15"/>
                                    <w:ind w:left="98" w:right="97"/>
                                    <w:rPr>
                                      <w:sz w:val="24"/>
                                    </w:rPr>
                                  </w:pPr>
                                  <w:r>
                                    <w:rPr>
                                      <w:sz w:val="24"/>
                                    </w:rPr>
                                    <w:t>0.14</w:t>
                                  </w:r>
                                </w:p>
                              </w:tc>
                              <w:tc>
                                <w:tcPr>
                                  <w:tcW w:w="1129" w:type="dxa"/>
                                </w:tcPr>
                                <w:p w14:paraId="7AF024F6" w14:textId="77777777" w:rsidR="00647E4E" w:rsidRDefault="00647E4E">
                                  <w:pPr>
                                    <w:pStyle w:val="TableParagraph"/>
                                    <w:spacing w:before="15"/>
                                    <w:ind w:left="96" w:right="94"/>
                                    <w:rPr>
                                      <w:sz w:val="24"/>
                                    </w:rPr>
                                  </w:pPr>
                                  <w:r>
                                    <w:rPr>
                                      <w:sz w:val="24"/>
                                    </w:rPr>
                                    <w:t>0.23</w:t>
                                  </w:r>
                                </w:p>
                              </w:tc>
                              <w:tc>
                                <w:tcPr>
                                  <w:tcW w:w="1196" w:type="dxa"/>
                                </w:tcPr>
                                <w:p w14:paraId="69C6E654" w14:textId="77777777" w:rsidR="00647E4E" w:rsidRDefault="00647E4E">
                                  <w:pPr>
                                    <w:pStyle w:val="TableParagraph"/>
                                    <w:spacing w:before="15"/>
                                    <w:ind w:left="102" w:right="100"/>
                                    <w:rPr>
                                      <w:sz w:val="24"/>
                                    </w:rPr>
                                  </w:pPr>
                                  <w:r>
                                    <w:rPr>
                                      <w:sz w:val="24"/>
                                    </w:rPr>
                                    <w:t>0.71</w:t>
                                  </w:r>
                                </w:p>
                              </w:tc>
                              <w:tc>
                                <w:tcPr>
                                  <w:tcW w:w="1039" w:type="dxa"/>
                                </w:tcPr>
                                <w:p w14:paraId="0E7F1330" w14:textId="77777777" w:rsidR="00647E4E" w:rsidRDefault="00647E4E">
                                  <w:pPr>
                                    <w:pStyle w:val="TableParagraph"/>
                                    <w:spacing w:before="15"/>
                                    <w:ind w:left="100" w:right="100"/>
                                    <w:rPr>
                                      <w:sz w:val="24"/>
                                    </w:rPr>
                                  </w:pPr>
                                  <w:r>
                                    <w:rPr>
                                      <w:sz w:val="24"/>
                                    </w:rPr>
                                    <w:t>1.00</w:t>
                                  </w:r>
                                </w:p>
                              </w:tc>
                              <w:tc>
                                <w:tcPr>
                                  <w:tcW w:w="1318" w:type="dxa"/>
                                </w:tcPr>
                                <w:p w14:paraId="3C0FD6C7" w14:textId="77777777" w:rsidR="00647E4E" w:rsidRDefault="00647E4E">
                                  <w:pPr>
                                    <w:pStyle w:val="TableParagraph"/>
                                    <w:spacing w:before="15"/>
                                    <w:ind w:left="99" w:right="99"/>
                                    <w:rPr>
                                      <w:sz w:val="24"/>
                                    </w:rPr>
                                  </w:pPr>
                                  <w:r>
                                    <w:rPr>
                                      <w:sz w:val="24"/>
                                    </w:rPr>
                                    <w:t>0.86</w:t>
                                  </w:r>
                                </w:p>
                              </w:tc>
                              <w:tc>
                                <w:tcPr>
                                  <w:tcW w:w="1469" w:type="dxa"/>
                                </w:tcPr>
                                <w:p w14:paraId="46AF6EED" w14:textId="77777777" w:rsidR="00647E4E" w:rsidRDefault="00647E4E">
                                  <w:pPr>
                                    <w:pStyle w:val="TableParagraph"/>
                                    <w:jc w:val="left"/>
                                    <w:rPr>
                                      <w:sz w:val="24"/>
                                    </w:rPr>
                                  </w:pPr>
                                </w:p>
                              </w:tc>
                            </w:tr>
                            <w:tr w:rsidR="00647E4E" w14:paraId="78F8DF97" w14:textId="77777777">
                              <w:trPr>
                                <w:trHeight w:val="358"/>
                              </w:trPr>
                              <w:tc>
                                <w:tcPr>
                                  <w:tcW w:w="1346" w:type="dxa"/>
                                </w:tcPr>
                                <w:p w14:paraId="41E27492" w14:textId="77777777" w:rsidR="00647E4E" w:rsidRDefault="00647E4E">
                                  <w:pPr>
                                    <w:pStyle w:val="TableParagraph"/>
                                    <w:spacing w:before="15"/>
                                    <w:ind w:left="10" w:right="77"/>
                                    <w:rPr>
                                      <w:sz w:val="24"/>
                                    </w:rPr>
                                  </w:pPr>
                                  <w:r>
                                    <w:rPr>
                                      <w:sz w:val="24"/>
                                    </w:rPr>
                                    <w:t>0.23</w:t>
                                  </w:r>
                                </w:p>
                              </w:tc>
                              <w:tc>
                                <w:tcPr>
                                  <w:tcW w:w="655" w:type="dxa"/>
                                </w:tcPr>
                                <w:p w14:paraId="279EEB3E" w14:textId="77777777" w:rsidR="00647E4E" w:rsidRDefault="00647E4E">
                                  <w:pPr>
                                    <w:pStyle w:val="TableParagraph"/>
                                    <w:spacing w:before="15"/>
                                    <w:ind w:left="98" w:right="97"/>
                                    <w:rPr>
                                      <w:sz w:val="24"/>
                                    </w:rPr>
                                  </w:pPr>
                                  <w:r>
                                    <w:rPr>
                                      <w:sz w:val="24"/>
                                    </w:rPr>
                                    <w:t>0.14</w:t>
                                  </w:r>
                                </w:p>
                              </w:tc>
                              <w:tc>
                                <w:tcPr>
                                  <w:tcW w:w="1129" w:type="dxa"/>
                                </w:tcPr>
                                <w:p w14:paraId="16B37A13" w14:textId="77777777" w:rsidR="00647E4E" w:rsidRDefault="00647E4E">
                                  <w:pPr>
                                    <w:pStyle w:val="TableParagraph"/>
                                    <w:spacing w:before="15"/>
                                    <w:ind w:left="96" w:right="94"/>
                                    <w:rPr>
                                      <w:sz w:val="24"/>
                                    </w:rPr>
                                  </w:pPr>
                                  <w:r>
                                    <w:rPr>
                                      <w:sz w:val="24"/>
                                    </w:rPr>
                                    <w:t>0.23</w:t>
                                  </w:r>
                                </w:p>
                              </w:tc>
                              <w:tc>
                                <w:tcPr>
                                  <w:tcW w:w="1196" w:type="dxa"/>
                                </w:tcPr>
                                <w:p w14:paraId="7E5EE87D" w14:textId="77777777" w:rsidR="00647E4E" w:rsidRDefault="00647E4E">
                                  <w:pPr>
                                    <w:pStyle w:val="TableParagraph"/>
                                    <w:spacing w:before="15"/>
                                    <w:ind w:left="102" w:right="100"/>
                                    <w:rPr>
                                      <w:sz w:val="24"/>
                                    </w:rPr>
                                  </w:pPr>
                                  <w:r>
                                    <w:rPr>
                                      <w:sz w:val="24"/>
                                    </w:rPr>
                                    <w:t>0.43</w:t>
                                  </w:r>
                                </w:p>
                              </w:tc>
                              <w:tc>
                                <w:tcPr>
                                  <w:tcW w:w="1039" w:type="dxa"/>
                                </w:tcPr>
                                <w:p w14:paraId="1A0A0F74" w14:textId="77777777" w:rsidR="00647E4E" w:rsidRDefault="00647E4E">
                                  <w:pPr>
                                    <w:pStyle w:val="TableParagraph"/>
                                    <w:spacing w:before="15"/>
                                    <w:ind w:left="100" w:right="100"/>
                                    <w:rPr>
                                      <w:sz w:val="24"/>
                                    </w:rPr>
                                  </w:pPr>
                                  <w:r>
                                    <w:rPr>
                                      <w:sz w:val="24"/>
                                    </w:rPr>
                                    <w:t>0.23</w:t>
                                  </w:r>
                                </w:p>
                              </w:tc>
                              <w:tc>
                                <w:tcPr>
                                  <w:tcW w:w="1318" w:type="dxa"/>
                                </w:tcPr>
                                <w:p w14:paraId="0EFF9B5A" w14:textId="77777777" w:rsidR="00647E4E" w:rsidRDefault="00647E4E">
                                  <w:pPr>
                                    <w:pStyle w:val="TableParagraph"/>
                                    <w:spacing w:before="15"/>
                                    <w:ind w:left="99" w:right="99"/>
                                    <w:rPr>
                                      <w:sz w:val="24"/>
                                    </w:rPr>
                                  </w:pPr>
                                  <w:r>
                                    <w:rPr>
                                      <w:sz w:val="24"/>
                                    </w:rPr>
                                    <w:t>1.00</w:t>
                                  </w:r>
                                </w:p>
                              </w:tc>
                              <w:tc>
                                <w:tcPr>
                                  <w:tcW w:w="1469" w:type="dxa"/>
                                </w:tcPr>
                                <w:p w14:paraId="7EF786BC" w14:textId="77777777" w:rsidR="00647E4E" w:rsidRDefault="00647E4E">
                                  <w:pPr>
                                    <w:pStyle w:val="TableParagraph"/>
                                    <w:spacing w:before="15"/>
                                    <w:ind w:left="92" w:right="21"/>
                                    <w:rPr>
                                      <w:sz w:val="24"/>
                                    </w:rPr>
                                  </w:pPr>
                                  <w:r>
                                    <w:rPr>
                                      <w:sz w:val="24"/>
                                    </w:rPr>
                                    <w:t>0.23</w:t>
                                  </w:r>
                                </w:p>
                              </w:tc>
                            </w:tr>
                            <w:tr w:rsidR="00647E4E" w14:paraId="789FE928" w14:textId="77777777">
                              <w:trPr>
                                <w:trHeight w:val="298"/>
                              </w:trPr>
                              <w:tc>
                                <w:tcPr>
                                  <w:tcW w:w="1346" w:type="dxa"/>
                                </w:tcPr>
                                <w:p w14:paraId="7EA6A973" w14:textId="77777777" w:rsidR="00647E4E" w:rsidRDefault="00647E4E">
                                  <w:pPr>
                                    <w:pStyle w:val="TableParagraph"/>
                                    <w:jc w:val="left"/>
                                  </w:pPr>
                                </w:p>
                              </w:tc>
                              <w:tc>
                                <w:tcPr>
                                  <w:tcW w:w="655" w:type="dxa"/>
                                </w:tcPr>
                                <w:p w14:paraId="5ABF9BE2" w14:textId="77777777" w:rsidR="00647E4E" w:rsidRDefault="00647E4E">
                                  <w:pPr>
                                    <w:pStyle w:val="TableParagraph"/>
                                    <w:spacing w:before="15" w:line="264" w:lineRule="exact"/>
                                    <w:ind w:left="98" w:right="97"/>
                                    <w:rPr>
                                      <w:sz w:val="24"/>
                                    </w:rPr>
                                  </w:pPr>
                                  <w:r>
                                    <w:rPr>
                                      <w:sz w:val="24"/>
                                    </w:rPr>
                                    <w:t>0.43</w:t>
                                  </w:r>
                                </w:p>
                              </w:tc>
                              <w:tc>
                                <w:tcPr>
                                  <w:tcW w:w="1129" w:type="dxa"/>
                                </w:tcPr>
                                <w:p w14:paraId="03CC17BB" w14:textId="77777777" w:rsidR="00647E4E" w:rsidRDefault="00647E4E">
                                  <w:pPr>
                                    <w:pStyle w:val="TableParagraph"/>
                                    <w:spacing w:before="15" w:line="264" w:lineRule="exact"/>
                                    <w:ind w:left="96" w:right="94"/>
                                    <w:rPr>
                                      <w:sz w:val="24"/>
                                    </w:rPr>
                                  </w:pPr>
                                  <w:r>
                                    <w:rPr>
                                      <w:sz w:val="24"/>
                                    </w:rPr>
                                    <w:t>0.23</w:t>
                                  </w:r>
                                </w:p>
                              </w:tc>
                              <w:tc>
                                <w:tcPr>
                                  <w:tcW w:w="1196" w:type="dxa"/>
                                </w:tcPr>
                                <w:p w14:paraId="47B70041" w14:textId="77777777" w:rsidR="00647E4E" w:rsidRDefault="00647E4E">
                                  <w:pPr>
                                    <w:pStyle w:val="TableParagraph"/>
                                    <w:spacing w:before="15" w:line="264" w:lineRule="exact"/>
                                    <w:ind w:left="102" w:right="100"/>
                                    <w:rPr>
                                      <w:sz w:val="24"/>
                                    </w:rPr>
                                  </w:pPr>
                                  <w:r>
                                    <w:rPr>
                                      <w:sz w:val="24"/>
                                    </w:rPr>
                                    <w:t>0.14</w:t>
                                  </w:r>
                                </w:p>
                              </w:tc>
                              <w:tc>
                                <w:tcPr>
                                  <w:tcW w:w="1039" w:type="dxa"/>
                                </w:tcPr>
                                <w:p w14:paraId="5291949B" w14:textId="77777777" w:rsidR="00647E4E" w:rsidRDefault="00647E4E">
                                  <w:pPr>
                                    <w:pStyle w:val="TableParagraph"/>
                                    <w:spacing w:before="15" w:line="264" w:lineRule="exact"/>
                                    <w:ind w:left="100" w:right="100"/>
                                    <w:rPr>
                                      <w:sz w:val="24"/>
                                    </w:rPr>
                                  </w:pPr>
                                  <w:r>
                                    <w:rPr>
                                      <w:sz w:val="24"/>
                                    </w:rPr>
                                    <w:t>0.23</w:t>
                                  </w:r>
                                </w:p>
                              </w:tc>
                              <w:tc>
                                <w:tcPr>
                                  <w:tcW w:w="1318" w:type="dxa"/>
                                </w:tcPr>
                                <w:p w14:paraId="35FED3BA" w14:textId="77777777" w:rsidR="00647E4E" w:rsidRDefault="00647E4E">
                                  <w:pPr>
                                    <w:pStyle w:val="TableParagraph"/>
                                    <w:spacing w:before="15" w:line="264" w:lineRule="exact"/>
                                    <w:ind w:left="99" w:right="99"/>
                                    <w:rPr>
                                      <w:sz w:val="24"/>
                                    </w:rPr>
                                  </w:pPr>
                                  <w:r>
                                    <w:rPr>
                                      <w:sz w:val="24"/>
                                    </w:rPr>
                                    <w:t>0.23</w:t>
                                  </w:r>
                                </w:p>
                              </w:tc>
                              <w:tc>
                                <w:tcPr>
                                  <w:tcW w:w="1469" w:type="dxa"/>
                                </w:tcPr>
                                <w:p w14:paraId="0C0D631C" w14:textId="77777777" w:rsidR="00647E4E" w:rsidRDefault="00647E4E">
                                  <w:pPr>
                                    <w:pStyle w:val="TableParagraph"/>
                                    <w:jc w:val="left"/>
                                  </w:pPr>
                                </w:p>
                              </w:tc>
                            </w:tr>
                          </w:tbl>
                          <w:p w14:paraId="29C0A861" w14:textId="77777777" w:rsidR="00647E4E" w:rsidRDefault="00647E4E">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4CDFAB" id="_x0000_t202" coordsize="21600,21600" o:spt="202" path="m0,0l0,21600,21600,21600,21600,0xe">
                <v:stroke joinstyle="miter"/>
                <v:path gradientshapeok="t" o:connecttype="rect"/>
              </v:shapetype>
              <v:shape id="Text Box 47" o:spid="_x0000_s1026" type="#_x0000_t202" style="position:absolute;left:0;text-align:left;margin-left:97.55pt;margin-top:4.1pt;width:407.65pt;height:137.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346"/>
                        <w:gridCol w:w="655"/>
                        <w:gridCol w:w="1129"/>
                        <w:gridCol w:w="1196"/>
                        <w:gridCol w:w="1039"/>
                        <w:gridCol w:w="1318"/>
                        <w:gridCol w:w="1469"/>
                      </w:tblGrid>
                      <w:tr w:rsidR="00647E4E" w14:paraId="01C5741B" w14:textId="77777777">
                        <w:trPr>
                          <w:trHeight w:val="298"/>
                        </w:trPr>
                        <w:tc>
                          <w:tcPr>
                            <w:tcW w:w="1346" w:type="dxa"/>
                          </w:tcPr>
                          <w:p w14:paraId="2BD206C6" w14:textId="77777777" w:rsidR="00647E4E" w:rsidRDefault="00647E4E">
                            <w:pPr>
                              <w:pStyle w:val="TableParagraph"/>
                              <w:spacing w:line="231" w:lineRule="exact"/>
                              <w:ind w:left="10" w:right="79"/>
                              <w:rPr>
                                <w:sz w:val="24"/>
                              </w:rPr>
                            </w:pPr>
                            <w:r>
                              <w:rPr>
                                <w:w w:val="110"/>
                                <w:sz w:val="24"/>
                              </w:rPr>
                              <w:t>Accountant</w:t>
                            </w:r>
                          </w:p>
                        </w:tc>
                        <w:tc>
                          <w:tcPr>
                            <w:tcW w:w="655" w:type="dxa"/>
                          </w:tcPr>
                          <w:p w14:paraId="335A9B6B" w14:textId="77777777" w:rsidR="00647E4E" w:rsidRDefault="00647E4E">
                            <w:pPr>
                              <w:pStyle w:val="TableParagraph"/>
                              <w:spacing w:line="231" w:lineRule="exact"/>
                              <w:ind w:left="97" w:right="97"/>
                              <w:rPr>
                                <w:sz w:val="24"/>
                              </w:rPr>
                            </w:pPr>
                            <w:r>
                              <w:rPr>
                                <w:w w:val="105"/>
                                <w:sz w:val="24"/>
                              </w:rPr>
                              <w:t>HR</w:t>
                            </w:r>
                          </w:p>
                        </w:tc>
                        <w:tc>
                          <w:tcPr>
                            <w:tcW w:w="1129" w:type="dxa"/>
                          </w:tcPr>
                          <w:p w14:paraId="36092845" w14:textId="77777777" w:rsidR="00647E4E" w:rsidRDefault="00647E4E">
                            <w:pPr>
                              <w:pStyle w:val="TableParagraph"/>
                              <w:spacing w:line="231" w:lineRule="exact"/>
                              <w:ind w:left="96" w:right="96"/>
                              <w:rPr>
                                <w:sz w:val="24"/>
                              </w:rPr>
                            </w:pPr>
                            <w:r>
                              <w:rPr>
                                <w:w w:val="105"/>
                                <w:sz w:val="24"/>
                              </w:rPr>
                              <w:t>Manager</w:t>
                            </w:r>
                          </w:p>
                        </w:tc>
                        <w:tc>
                          <w:tcPr>
                            <w:tcW w:w="1196" w:type="dxa"/>
                          </w:tcPr>
                          <w:p w14:paraId="185AB516" w14:textId="77777777" w:rsidR="00647E4E" w:rsidRDefault="00647E4E">
                            <w:pPr>
                              <w:pStyle w:val="TableParagraph"/>
                              <w:spacing w:line="231" w:lineRule="exact"/>
                              <w:ind w:left="102" w:right="101"/>
                              <w:rPr>
                                <w:sz w:val="24"/>
                              </w:rPr>
                            </w:pPr>
                            <w:r>
                              <w:rPr>
                                <w:w w:val="105"/>
                                <w:sz w:val="24"/>
                              </w:rPr>
                              <w:t>Secretary</w:t>
                            </w:r>
                          </w:p>
                        </w:tc>
                        <w:tc>
                          <w:tcPr>
                            <w:tcW w:w="1039" w:type="dxa"/>
                          </w:tcPr>
                          <w:p w14:paraId="6AE1D48C" w14:textId="77777777" w:rsidR="00647E4E" w:rsidRDefault="00647E4E">
                            <w:pPr>
                              <w:pStyle w:val="TableParagraph"/>
                              <w:spacing w:line="231" w:lineRule="exact"/>
                              <w:ind w:left="101" w:right="100"/>
                              <w:rPr>
                                <w:sz w:val="24"/>
                              </w:rPr>
                            </w:pPr>
                            <w:r>
                              <w:rPr>
                                <w:w w:val="105"/>
                                <w:sz w:val="24"/>
                              </w:rPr>
                              <w:t>Kitchen</w:t>
                            </w:r>
                          </w:p>
                        </w:tc>
                        <w:tc>
                          <w:tcPr>
                            <w:tcW w:w="1318" w:type="dxa"/>
                          </w:tcPr>
                          <w:p w14:paraId="74A3EA9A" w14:textId="77777777" w:rsidR="00647E4E" w:rsidRDefault="00647E4E">
                            <w:pPr>
                              <w:pStyle w:val="TableParagraph"/>
                              <w:spacing w:line="231" w:lineRule="exact"/>
                              <w:ind w:left="100" w:right="99"/>
                              <w:rPr>
                                <w:sz w:val="24"/>
                              </w:rPr>
                            </w:pPr>
                            <w:r>
                              <w:rPr>
                                <w:w w:val="105"/>
                                <w:sz w:val="24"/>
                              </w:rPr>
                              <w:t>Restrooms</w:t>
                            </w:r>
                          </w:p>
                        </w:tc>
                        <w:tc>
                          <w:tcPr>
                            <w:tcW w:w="1469" w:type="dxa"/>
                          </w:tcPr>
                          <w:p w14:paraId="4F6C1DF1" w14:textId="77777777" w:rsidR="00647E4E" w:rsidRDefault="00647E4E">
                            <w:pPr>
                              <w:pStyle w:val="TableParagraph"/>
                              <w:spacing w:line="231" w:lineRule="exact"/>
                              <w:ind w:left="92" w:right="21"/>
                              <w:rPr>
                                <w:sz w:val="24"/>
                              </w:rPr>
                            </w:pPr>
                            <w:r>
                              <w:rPr>
                                <w:w w:val="105"/>
                                <w:sz w:val="24"/>
                              </w:rPr>
                              <w:t>GamesRoom</w:t>
                            </w:r>
                          </w:p>
                        </w:tc>
                      </w:tr>
                      <w:tr w:rsidR="00647E4E" w14:paraId="13BE52A4" w14:textId="77777777">
                        <w:trPr>
                          <w:trHeight w:val="358"/>
                        </w:trPr>
                        <w:tc>
                          <w:tcPr>
                            <w:tcW w:w="1346" w:type="dxa"/>
                          </w:tcPr>
                          <w:p w14:paraId="0F03E336" w14:textId="77777777" w:rsidR="00647E4E" w:rsidRDefault="00647E4E">
                            <w:pPr>
                              <w:pStyle w:val="TableParagraph"/>
                              <w:jc w:val="left"/>
                              <w:rPr>
                                <w:sz w:val="24"/>
                              </w:rPr>
                            </w:pPr>
                          </w:p>
                        </w:tc>
                        <w:tc>
                          <w:tcPr>
                            <w:tcW w:w="655" w:type="dxa"/>
                          </w:tcPr>
                          <w:p w14:paraId="23305953" w14:textId="77777777" w:rsidR="00647E4E" w:rsidRDefault="00647E4E">
                            <w:pPr>
                              <w:pStyle w:val="TableParagraph"/>
                              <w:spacing w:before="15"/>
                              <w:ind w:left="98" w:right="97"/>
                              <w:rPr>
                                <w:sz w:val="24"/>
                              </w:rPr>
                            </w:pPr>
                            <w:r>
                              <w:rPr>
                                <w:sz w:val="24"/>
                              </w:rPr>
                              <w:t>0.14</w:t>
                            </w:r>
                          </w:p>
                        </w:tc>
                        <w:tc>
                          <w:tcPr>
                            <w:tcW w:w="1129" w:type="dxa"/>
                          </w:tcPr>
                          <w:p w14:paraId="10DF934E" w14:textId="77777777" w:rsidR="00647E4E" w:rsidRDefault="00647E4E">
                            <w:pPr>
                              <w:pStyle w:val="TableParagraph"/>
                              <w:spacing w:before="15"/>
                              <w:ind w:left="96" w:right="94"/>
                              <w:rPr>
                                <w:sz w:val="24"/>
                              </w:rPr>
                            </w:pPr>
                            <w:r>
                              <w:rPr>
                                <w:sz w:val="24"/>
                              </w:rPr>
                              <w:t>0.43</w:t>
                            </w:r>
                          </w:p>
                        </w:tc>
                        <w:tc>
                          <w:tcPr>
                            <w:tcW w:w="1196" w:type="dxa"/>
                          </w:tcPr>
                          <w:p w14:paraId="6C22DC1E" w14:textId="77777777" w:rsidR="00647E4E" w:rsidRDefault="00647E4E">
                            <w:pPr>
                              <w:pStyle w:val="TableParagraph"/>
                              <w:spacing w:before="15"/>
                              <w:ind w:left="102" w:right="100"/>
                              <w:rPr>
                                <w:sz w:val="24"/>
                              </w:rPr>
                            </w:pPr>
                            <w:r>
                              <w:rPr>
                                <w:sz w:val="24"/>
                              </w:rPr>
                              <w:t>0.57</w:t>
                            </w:r>
                          </w:p>
                        </w:tc>
                        <w:tc>
                          <w:tcPr>
                            <w:tcW w:w="1039" w:type="dxa"/>
                          </w:tcPr>
                          <w:p w14:paraId="1063615D" w14:textId="77777777" w:rsidR="00647E4E" w:rsidRDefault="00647E4E">
                            <w:pPr>
                              <w:pStyle w:val="TableParagraph"/>
                              <w:spacing w:before="15"/>
                              <w:ind w:left="100" w:right="100"/>
                              <w:rPr>
                                <w:sz w:val="24"/>
                              </w:rPr>
                            </w:pPr>
                            <w:r>
                              <w:rPr>
                                <w:sz w:val="24"/>
                              </w:rPr>
                              <w:t>0.71</w:t>
                            </w:r>
                          </w:p>
                        </w:tc>
                        <w:tc>
                          <w:tcPr>
                            <w:tcW w:w="1318" w:type="dxa"/>
                          </w:tcPr>
                          <w:p w14:paraId="4F9AE701" w14:textId="77777777" w:rsidR="00647E4E" w:rsidRDefault="00647E4E">
                            <w:pPr>
                              <w:pStyle w:val="TableParagraph"/>
                              <w:spacing w:before="15"/>
                              <w:ind w:left="99" w:right="99"/>
                              <w:rPr>
                                <w:sz w:val="24"/>
                              </w:rPr>
                            </w:pPr>
                            <w:r>
                              <w:rPr>
                                <w:sz w:val="24"/>
                              </w:rPr>
                              <w:t>0.57</w:t>
                            </w:r>
                          </w:p>
                        </w:tc>
                        <w:tc>
                          <w:tcPr>
                            <w:tcW w:w="1469" w:type="dxa"/>
                          </w:tcPr>
                          <w:p w14:paraId="049CF060" w14:textId="77777777" w:rsidR="00647E4E" w:rsidRDefault="00647E4E">
                            <w:pPr>
                              <w:pStyle w:val="TableParagraph"/>
                              <w:jc w:val="left"/>
                              <w:rPr>
                                <w:sz w:val="24"/>
                              </w:rPr>
                            </w:pPr>
                          </w:p>
                        </w:tc>
                      </w:tr>
                      <w:tr w:rsidR="00647E4E" w14:paraId="376DDD86" w14:textId="77777777">
                        <w:trPr>
                          <w:trHeight w:val="358"/>
                        </w:trPr>
                        <w:tc>
                          <w:tcPr>
                            <w:tcW w:w="1346" w:type="dxa"/>
                          </w:tcPr>
                          <w:p w14:paraId="07752729" w14:textId="77777777" w:rsidR="00647E4E" w:rsidRDefault="00647E4E">
                            <w:pPr>
                              <w:pStyle w:val="TableParagraph"/>
                              <w:jc w:val="left"/>
                              <w:rPr>
                                <w:sz w:val="24"/>
                              </w:rPr>
                            </w:pPr>
                          </w:p>
                        </w:tc>
                        <w:tc>
                          <w:tcPr>
                            <w:tcW w:w="655" w:type="dxa"/>
                          </w:tcPr>
                          <w:p w14:paraId="346C119C" w14:textId="77777777" w:rsidR="00647E4E" w:rsidRDefault="00647E4E">
                            <w:pPr>
                              <w:pStyle w:val="TableParagraph"/>
                              <w:spacing w:before="15"/>
                              <w:ind w:left="98" w:right="97"/>
                              <w:rPr>
                                <w:sz w:val="24"/>
                              </w:rPr>
                            </w:pPr>
                            <w:r>
                              <w:rPr>
                                <w:sz w:val="24"/>
                              </w:rPr>
                              <w:t>1.00</w:t>
                            </w:r>
                          </w:p>
                        </w:tc>
                        <w:tc>
                          <w:tcPr>
                            <w:tcW w:w="1129" w:type="dxa"/>
                          </w:tcPr>
                          <w:p w14:paraId="30EC4C9D" w14:textId="77777777" w:rsidR="00647E4E" w:rsidRDefault="00647E4E">
                            <w:pPr>
                              <w:pStyle w:val="TableParagraph"/>
                              <w:spacing w:before="15"/>
                              <w:ind w:left="96" w:right="94"/>
                              <w:rPr>
                                <w:sz w:val="24"/>
                              </w:rPr>
                            </w:pPr>
                            <w:r>
                              <w:rPr>
                                <w:sz w:val="24"/>
                              </w:rPr>
                              <w:t>0.86</w:t>
                            </w:r>
                          </w:p>
                        </w:tc>
                        <w:tc>
                          <w:tcPr>
                            <w:tcW w:w="1196" w:type="dxa"/>
                          </w:tcPr>
                          <w:p w14:paraId="7443ECB0" w14:textId="77777777" w:rsidR="00647E4E" w:rsidRDefault="00647E4E">
                            <w:pPr>
                              <w:pStyle w:val="TableParagraph"/>
                              <w:spacing w:before="15"/>
                              <w:ind w:left="102" w:right="100"/>
                              <w:rPr>
                                <w:sz w:val="24"/>
                              </w:rPr>
                            </w:pPr>
                            <w:r>
                              <w:rPr>
                                <w:sz w:val="24"/>
                              </w:rPr>
                              <w:t>0.57</w:t>
                            </w:r>
                          </w:p>
                        </w:tc>
                        <w:tc>
                          <w:tcPr>
                            <w:tcW w:w="1039" w:type="dxa"/>
                          </w:tcPr>
                          <w:p w14:paraId="6CDC0AFB" w14:textId="77777777" w:rsidR="00647E4E" w:rsidRDefault="00647E4E">
                            <w:pPr>
                              <w:pStyle w:val="TableParagraph"/>
                              <w:spacing w:before="15"/>
                              <w:ind w:left="100" w:right="100"/>
                              <w:rPr>
                                <w:sz w:val="24"/>
                              </w:rPr>
                            </w:pPr>
                            <w:r>
                              <w:rPr>
                                <w:sz w:val="24"/>
                              </w:rPr>
                              <w:t>0.43</w:t>
                            </w:r>
                          </w:p>
                        </w:tc>
                        <w:tc>
                          <w:tcPr>
                            <w:tcW w:w="1318" w:type="dxa"/>
                          </w:tcPr>
                          <w:p w14:paraId="509E2084" w14:textId="77777777" w:rsidR="00647E4E" w:rsidRDefault="00647E4E">
                            <w:pPr>
                              <w:pStyle w:val="TableParagraph"/>
                              <w:spacing w:before="15"/>
                              <w:ind w:left="99" w:right="99"/>
                              <w:rPr>
                                <w:sz w:val="24"/>
                              </w:rPr>
                            </w:pPr>
                            <w:r>
                              <w:rPr>
                                <w:sz w:val="24"/>
                              </w:rPr>
                              <w:t>0.57</w:t>
                            </w:r>
                          </w:p>
                        </w:tc>
                        <w:tc>
                          <w:tcPr>
                            <w:tcW w:w="1469" w:type="dxa"/>
                          </w:tcPr>
                          <w:p w14:paraId="5D523FFE" w14:textId="77777777" w:rsidR="00647E4E" w:rsidRDefault="00647E4E">
                            <w:pPr>
                              <w:pStyle w:val="TableParagraph"/>
                              <w:jc w:val="left"/>
                              <w:rPr>
                                <w:sz w:val="24"/>
                              </w:rPr>
                            </w:pPr>
                          </w:p>
                        </w:tc>
                      </w:tr>
                      <w:tr w:rsidR="00647E4E" w14:paraId="1F4F71CB" w14:textId="77777777">
                        <w:trPr>
                          <w:trHeight w:val="358"/>
                        </w:trPr>
                        <w:tc>
                          <w:tcPr>
                            <w:tcW w:w="1346" w:type="dxa"/>
                          </w:tcPr>
                          <w:p w14:paraId="0CD826E3" w14:textId="77777777" w:rsidR="00647E4E" w:rsidRDefault="00647E4E">
                            <w:pPr>
                              <w:pStyle w:val="TableParagraph"/>
                              <w:jc w:val="left"/>
                              <w:rPr>
                                <w:sz w:val="24"/>
                              </w:rPr>
                            </w:pPr>
                          </w:p>
                        </w:tc>
                        <w:tc>
                          <w:tcPr>
                            <w:tcW w:w="655" w:type="dxa"/>
                          </w:tcPr>
                          <w:p w14:paraId="5B5897B2" w14:textId="77777777" w:rsidR="00647E4E" w:rsidRDefault="00647E4E">
                            <w:pPr>
                              <w:pStyle w:val="TableParagraph"/>
                              <w:spacing w:before="15"/>
                              <w:ind w:left="98" w:right="97"/>
                              <w:rPr>
                                <w:sz w:val="24"/>
                              </w:rPr>
                            </w:pPr>
                            <w:r>
                              <w:rPr>
                                <w:sz w:val="24"/>
                              </w:rPr>
                              <w:t>0.57</w:t>
                            </w:r>
                          </w:p>
                        </w:tc>
                        <w:tc>
                          <w:tcPr>
                            <w:tcW w:w="1129" w:type="dxa"/>
                          </w:tcPr>
                          <w:p w14:paraId="70C08192" w14:textId="77777777" w:rsidR="00647E4E" w:rsidRDefault="00647E4E">
                            <w:pPr>
                              <w:pStyle w:val="TableParagraph"/>
                              <w:spacing w:before="15"/>
                              <w:ind w:left="96" w:right="94"/>
                              <w:rPr>
                                <w:sz w:val="24"/>
                              </w:rPr>
                            </w:pPr>
                            <w:r>
                              <w:rPr>
                                <w:sz w:val="24"/>
                              </w:rPr>
                              <w:t>1.00</w:t>
                            </w:r>
                          </w:p>
                        </w:tc>
                        <w:tc>
                          <w:tcPr>
                            <w:tcW w:w="1196" w:type="dxa"/>
                          </w:tcPr>
                          <w:p w14:paraId="2437AC30" w14:textId="77777777" w:rsidR="00647E4E" w:rsidRDefault="00647E4E">
                            <w:pPr>
                              <w:pStyle w:val="TableParagraph"/>
                              <w:spacing w:before="15"/>
                              <w:ind w:left="102" w:right="100"/>
                              <w:rPr>
                                <w:sz w:val="24"/>
                              </w:rPr>
                            </w:pPr>
                            <w:r>
                              <w:rPr>
                                <w:sz w:val="24"/>
                              </w:rPr>
                              <w:t>0.57</w:t>
                            </w:r>
                          </w:p>
                        </w:tc>
                        <w:tc>
                          <w:tcPr>
                            <w:tcW w:w="1039" w:type="dxa"/>
                          </w:tcPr>
                          <w:p w14:paraId="06D56184" w14:textId="77777777" w:rsidR="00647E4E" w:rsidRDefault="00647E4E">
                            <w:pPr>
                              <w:pStyle w:val="TableParagraph"/>
                              <w:spacing w:before="15"/>
                              <w:ind w:left="100" w:right="100"/>
                              <w:rPr>
                                <w:sz w:val="24"/>
                              </w:rPr>
                            </w:pPr>
                            <w:r>
                              <w:rPr>
                                <w:sz w:val="24"/>
                              </w:rPr>
                              <w:t>0.43</w:t>
                            </w:r>
                          </w:p>
                        </w:tc>
                        <w:tc>
                          <w:tcPr>
                            <w:tcW w:w="1318" w:type="dxa"/>
                          </w:tcPr>
                          <w:p w14:paraId="430AC1A5" w14:textId="77777777" w:rsidR="00647E4E" w:rsidRDefault="00647E4E">
                            <w:pPr>
                              <w:pStyle w:val="TableParagraph"/>
                              <w:spacing w:before="15"/>
                              <w:ind w:left="99" w:right="99"/>
                              <w:rPr>
                                <w:sz w:val="24"/>
                              </w:rPr>
                            </w:pPr>
                            <w:r>
                              <w:rPr>
                                <w:sz w:val="24"/>
                              </w:rPr>
                              <w:t>0.57</w:t>
                            </w:r>
                          </w:p>
                        </w:tc>
                        <w:tc>
                          <w:tcPr>
                            <w:tcW w:w="1469" w:type="dxa"/>
                          </w:tcPr>
                          <w:p w14:paraId="0EB3B5BB" w14:textId="77777777" w:rsidR="00647E4E" w:rsidRDefault="00647E4E">
                            <w:pPr>
                              <w:pStyle w:val="TableParagraph"/>
                              <w:jc w:val="left"/>
                              <w:rPr>
                                <w:sz w:val="24"/>
                              </w:rPr>
                            </w:pPr>
                          </w:p>
                        </w:tc>
                      </w:tr>
                      <w:tr w:rsidR="00647E4E" w14:paraId="08B5F515" w14:textId="77777777">
                        <w:trPr>
                          <w:trHeight w:val="358"/>
                        </w:trPr>
                        <w:tc>
                          <w:tcPr>
                            <w:tcW w:w="1346" w:type="dxa"/>
                          </w:tcPr>
                          <w:p w14:paraId="45CD4EB0" w14:textId="77777777" w:rsidR="00647E4E" w:rsidRDefault="00647E4E">
                            <w:pPr>
                              <w:pStyle w:val="TableParagraph"/>
                              <w:jc w:val="left"/>
                              <w:rPr>
                                <w:sz w:val="24"/>
                              </w:rPr>
                            </w:pPr>
                          </w:p>
                        </w:tc>
                        <w:tc>
                          <w:tcPr>
                            <w:tcW w:w="655" w:type="dxa"/>
                          </w:tcPr>
                          <w:p w14:paraId="70509CE3" w14:textId="77777777" w:rsidR="00647E4E" w:rsidRDefault="00647E4E">
                            <w:pPr>
                              <w:pStyle w:val="TableParagraph"/>
                              <w:spacing w:before="15"/>
                              <w:ind w:left="98" w:right="97"/>
                              <w:rPr>
                                <w:sz w:val="24"/>
                              </w:rPr>
                            </w:pPr>
                            <w:r>
                              <w:rPr>
                                <w:sz w:val="24"/>
                              </w:rPr>
                              <w:t>0.14</w:t>
                            </w:r>
                          </w:p>
                        </w:tc>
                        <w:tc>
                          <w:tcPr>
                            <w:tcW w:w="1129" w:type="dxa"/>
                          </w:tcPr>
                          <w:p w14:paraId="5F9FA055" w14:textId="77777777" w:rsidR="00647E4E" w:rsidRDefault="00647E4E">
                            <w:pPr>
                              <w:pStyle w:val="TableParagraph"/>
                              <w:spacing w:before="15"/>
                              <w:ind w:left="96" w:right="94"/>
                              <w:rPr>
                                <w:sz w:val="24"/>
                              </w:rPr>
                            </w:pPr>
                            <w:r>
                              <w:rPr>
                                <w:sz w:val="24"/>
                              </w:rPr>
                              <w:t>0.43</w:t>
                            </w:r>
                          </w:p>
                        </w:tc>
                        <w:tc>
                          <w:tcPr>
                            <w:tcW w:w="1196" w:type="dxa"/>
                          </w:tcPr>
                          <w:p w14:paraId="09D6BE11" w14:textId="77777777" w:rsidR="00647E4E" w:rsidRDefault="00647E4E">
                            <w:pPr>
                              <w:pStyle w:val="TableParagraph"/>
                              <w:spacing w:before="15"/>
                              <w:ind w:left="102" w:right="100"/>
                              <w:rPr>
                                <w:sz w:val="24"/>
                              </w:rPr>
                            </w:pPr>
                            <w:r>
                              <w:rPr>
                                <w:sz w:val="24"/>
                              </w:rPr>
                              <w:t>1.00</w:t>
                            </w:r>
                          </w:p>
                        </w:tc>
                        <w:tc>
                          <w:tcPr>
                            <w:tcW w:w="1039" w:type="dxa"/>
                          </w:tcPr>
                          <w:p w14:paraId="0E4635D8" w14:textId="77777777" w:rsidR="00647E4E" w:rsidRDefault="00647E4E">
                            <w:pPr>
                              <w:pStyle w:val="TableParagraph"/>
                              <w:spacing w:before="15"/>
                              <w:ind w:left="100" w:right="100"/>
                              <w:rPr>
                                <w:sz w:val="24"/>
                              </w:rPr>
                            </w:pPr>
                            <w:r>
                              <w:rPr>
                                <w:sz w:val="24"/>
                              </w:rPr>
                              <w:t>0.43</w:t>
                            </w:r>
                          </w:p>
                        </w:tc>
                        <w:tc>
                          <w:tcPr>
                            <w:tcW w:w="1318" w:type="dxa"/>
                          </w:tcPr>
                          <w:p w14:paraId="368C64A1" w14:textId="77777777" w:rsidR="00647E4E" w:rsidRDefault="00647E4E">
                            <w:pPr>
                              <w:pStyle w:val="TableParagraph"/>
                              <w:spacing w:before="15"/>
                              <w:ind w:left="99" w:right="99"/>
                              <w:rPr>
                                <w:sz w:val="24"/>
                              </w:rPr>
                            </w:pPr>
                            <w:r>
                              <w:rPr>
                                <w:sz w:val="24"/>
                              </w:rPr>
                              <w:t>0.86</w:t>
                            </w:r>
                          </w:p>
                        </w:tc>
                        <w:tc>
                          <w:tcPr>
                            <w:tcW w:w="1469" w:type="dxa"/>
                          </w:tcPr>
                          <w:p w14:paraId="42FD4111" w14:textId="77777777" w:rsidR="00647E4E" w:rsidRDefault="00647E4E">
                            <w:pPr>
                              <w:pStyle w:val="TableParagraph"/>
                              <w:jc w:val="left"/>
                              <w:rPr>
                                <w:sz w:val="24"/>
                              </w:rPr>
                            </w:pPr>
                          </w:p>
                        </w:tc>
                      </w:tr>
                      <w:tr w:rsidR="00647E4E" w14:paraId="533F63BF" w14:textId="77777777">
                        <w:trPr>
                          <w:trHeight w:val="358"/>
                        </w:trPr>
                        <w:tc>
                          <w:tcPr>
                            <w:tcW w:w="1346" w:type="dxa"/>
                          </w:tcPr>
                          <w:p w14:paraId="4787DA2E" w14:textId="77777777" w:rsidR="00647E4E" w:rsidRDefault="00647E4E">
                            <w:pPr>
                              <w:pStyle w:val="TableParagraph"/>
                              <w:jc w:val="left"/>
                              <w:rPr>
                                <w:sz w:val="24"/>
                              </w:rPr>
                            </w:pPr>
                          </w:p>
                        </w:tc>
                        <w:tc>
                          <w:tcPr>
                            <w:tcW w:w="655" w:type="dxa"/>
                          </w:tcPr>
                          <w:p w14:paraId="41C9EF5A" w14:textId="77777777" w:rsidR="00647E4E" w:rsidRDefault="00647E4E">
                            <w:pPr>
                              <w:pStyle w:val="TableParagraph"/>
                              <w:spacing w:before="15"/>
                              <w:ind w:left="98" w:right="97"/>
                              <w:rPr>
                                <w:sz w:val="24"/>
                              </w:rPr>
                            </w:pPr>
                            <w:r>
                              <w:rPr>
                                <w:sz w:val="24"/>
                              </w:rPr>
                              <w:t>0.14</w:t>
                            </w:r>
                          </w:p>
                        </w:tc>
                        <w:tc>
                          <w:tcPr>
                            <w:tcW w:w="1129" w:type="dxa"/>
                          </w:tcPr>
                          <w:p w14:paraId="7AF024F6" w14:textId="77777777" w:rsidR="00647E4E" w:rsidRDefault="00647E4E">
                            <w:pPr>
                              <w:pStyle w:val="TableParagraph"/>
                              <w:spacing w:before="15"/>
                              <w:ind w:left="96" w:right="94"/>
                              <w:rPr>
                                <w:sz w:val="24"/>
                              </w:rPr>
                            </w:pPr>
                            <w:r>
                              <w:rPr>
                                <w:sz w:val="24"/>
                              </w:rPr>
                              <w:t>0.23</w:t>
                            </w:r>
                          </w:p>
                        </w:tc>
                        <w:tc>
                          <w:tcPr>
                            <w:tcW w:w="1196" w:type="dxa"/>
                          </w:tcPr>
                          <w:p w14:paraId="69C6E654" w14:textId="77777777" w:rsidR="00647E4E" w:rsidRDefault="00647E4E">
                            <w:pPr>
                              <w:pStyle w:val="TableParagraph"/>
                              <w:spacing w:before="15"/>
                              <w:ind w:left="102" w:right="100"/>
                              <w:rPr>
                                <w:sz w:val="24"/>
                              </w:rPr>
                            </w:pPr>
                            <w:r>
                              <w:rPr>
                                <w:sz w:val="24"/>
                              </w:rPr>
                              <w:t>0.71</w:t>
                            </w:r>
                          </w:p>
                        </w:tc>
                        <w:tc>
                          <w:tcPr>
                            <w:tcW w:w="1039" w:type="dxa"/>
                          </w:tcPr>
                          <w:p w14:paraId="0E7F1330" w14:textId="77777777" w:rsidR="00647E4E" w:rsidRDefault="00647E4E">
                            <w:pPr>
                              <w:pStyle w:val="TableParagraph"/>
                              <w:spacing w:before="15"/>
                              <w:ind w:left="100" w:right="100"/>
                              <w:rPr>
                                <w:sz w:val="24"/>
                              </w:rPr>
                            </w:pPr>
                            <w:r>
                              <w:rPr>
                                <w:sz w:val="24"/>
                              </w:rPr>
                              <w:t>1.00</w:t>
                            </w:r>
                          </w:p>
                        </w:tc>
                        <w:tc>
                          <w:tcPr>
                            <w:tcW w:w="1318" w:type="dxa"/>
                          </w:tcPr>
                          <w:p w14:paraId="3C0FD6C7" w14:textId="77777777" w:rsidR="00647E4E" w:rsidRDefault="00647E4E">
                            <w:pPr>
                              <w:pStyle w:val="TableParagraph"/>
                              <w:spacing w:before="15"/>
                              <w:ind w:left="99" w:right="99"/>
                              <w:rPr>
                                <w:sz w:val="24"/>
                              </w:rPr>
                            </w:pPr>
                            <w:r>
                              <w:rPr>
                                <w:sz w:val="24"/>
                              </w:rPr>
                              <w:t>0.86</w:t>
                            </w:r>
                          </w:p>
                        </w:tc>
                        <w:tc>
                          <w:tcPr>
                            <w:tcW w:w="1469" w:type="dxa"/>
                          </w:tcPr>
                          <w:p w14:paraId="46AF6EED" w14:textId="77777777" w:rsidR="00647E4E" w:rsidRDefault="00647E4E">
                            <w:pPr>
                              <w:pStyle w:val="TableParagraph"/>
                              <w:jc w:val="left"/>
                              <w:rPr>
                                <w:sz w:val="24"/>
                              </w:rPr>
                            </w:pPr>
                          </w:p>
                        </w:tc>
                      </w:tr>
                      <w:tr w:rsidR="00647E4E" w14:paraId="78F8DF97" w14:textId="77777777">
                        <w:trPr>
                          <w:trHeight w:val="358"/>
                        </w:trPr>
                        <w:tc>
                          <w:tcPr>
                            <w:tcW w:w="1346" w:type="dxa"/>
                          </w:tcPr>
                          <w:p w14:paraId="41E27492" w14:textId="77777777" w:rsidR="00647E4E" w:rsidRDefault="00647E4E">
                            <w:pPr>
                              <w:pStyle w:val="TableParagraph"/>
                              <w:spacing w:before="15"/>
                              <w:ind w:left="10" w:right="77"/>
                              <w:rPr>
                                <w:sz w:val="24"/>
                              </w:rPr>
                            </w:pPr>
                            <w:r>
                              <w:rPr>
                                <w:sz w:val="24"/>
                              </w:rPr>
                              <w:t>0.23</w:t>
                            </w:r>
                          </w:p>
                        </w:tc>
                        <w:tc>
                          <w:tcPr>
                            <w:tcW w:w="655" w:type="dxa"/>
                          </w:tcPr>
                          <w:p w14:paraId="279EEB3E" w14:textId="77777777" w:rsidR="00647E4E" w:rsidRDefault="00647E4E">
                            <w:pPr>
                              <w:pStyle w:val="TableParagraph"/>
                              <w:spacing w:before="15"/>
                              <w:ind w:left="98" w:right="97"/>
                              <w:rPr>
                                <w:sz w:val="24"/>
                              </w:rPr>
                            </w:pPr>
                            <w:r>
                              <w:rPr>
                                <w:sz w:val="24"/>
                              </w:rPr>
                              <w:t>0.14</w:t>
                            </w:r>
                          </w:p>
                        </w:tc>
                        <w:tc>
                          <w:tcPr>
                            <w:tcW w:w="1129" w:type="dxa"/>
                          </w:tcPr>
                          <w:p w14:paraId="16B37A13" w14:textId="77777777" w:rsidR="00647E4E" w:rsidRDefault="00647E4E">
                            <w:pPr>
                              <w:pStyle w:val="TableParagraph"/>
                              <w:spacing w:before="15"/>
                              <w:ind w:left="96" w:right="94"/>
                              <w:rPr>
                                <w:sz w:val="24"/>
                              </w:rPr>
                            </w:pPr>
                            <w:r>
                              <w:rPr>
                                <w:sz w:val="24"/>
                              </w:rPr>
                              <w:t>0.23</w:t>
                            </w:r>
                          </w:p>
                        </w:tc>
                        <w:tc>
                          <w:tcPr>
                            <w:tcW w:w="1196" w:type="dxa"/>
                          </w:tcPr>
                          <w:p w14:paraId="7E5EE87D" w14:textId="77777777" w:rsidR="00647E4E" w:rsidRDefault="00647E4E">
                            <w:pPr>
                              <w:pStyle w:val="TableParagraph"/>
                              <w:spacing w:before="15"/>
                              <w:ind w:left="102" w:right="100"/>
                              <w:rPr>
                                <w:sz w:val="24"/>
                              </w:rPr>
                            </w:pPr>
                            <w:r>
                              <w:rPr>
                                <w:sz w:val="24"/>
                              </w:rPr>
                              <w:t>0.43</w:t>
                            </w:r>
                          </w:p>
                        </w:tc>
                        <w:tc>
                          <w:tcPr>
                            <w:tcW w:w="1039" w:type="dxa"/>
                          </w:tcPr>
                          <w:p w14:paraId="1A0A0F74" w14:textId="77777777" w:rsidR="00647E4E" w:rsidRDefault="00647E4E">
                            <w:pPr>
                              <w:pStyle w:val="TableParagraph"/>
                              <w:spacing w:before="15"/>
                              <w:ind w:left="100" w:right="100"/>
                              <w:rPr>
                                <w:sz w:val="24"/>
                              </w:rPr>
                            </w:pPr>
                            <w:r>
                              <w:rPr>
                                <w:sz w:val="24"/>
                              </w:rPr>
                              <w:t>0.23</w:t>
                            </w:r>
                          </w:p>
                        </w:tc>
                        <w:tc>
                          <w:tcPr>
                            <w:tcW w:w="1318" w:type="dxa"/>
                          </w:tcPr>
                          <w:p w14:paraId="0EFF9B5A" w14:textId="77777777" w:rsidR="00647E4E" w:rsidRDefault="00647E4E">
                            <w:pPr>
                              <w:pStyle w:val="TableParagraph"/>
                              <w:spacing w:before="15"/>
                              <w:ind w:left="99" w:right="99"/>
                              <w:rPr>
                                <w:sz w:val="24"/>
                              </w:rPr>
                            </w:pPr>
                            <w:r>
                              <w:rPr>
                                <w:sz w:val="24"/>
                              </w:rPr>
                              <w:t>1.00</w:t>
                            </w:r>
                          </w:p>
                        </w:tc>
                        <w:tc>
                          <w:tcPr>
                            <w:tcW w:w="1469" w:type="dxa"/>
                          </w:tcPr>
                          <w:p w14:paraId="7EF786BC" w14:textId="77777777" w:rsidR="00647E4E" w:rsidRDefault="00647E4E">
                            <w:pPr>
                              <w:pStyle w:val="TableParagraph"/>
                              <w:spacing w:before="15"/>
                              <w:ind w:left="92" w:right="21"/>
                              <w:rPr>
                                <w:sz w:val="24"/>
                              </w:rPr>
                            </w:pPr>
                            <w:r>
                              <w:rPr>
                                <w:sz w:val="24"/>
                              </w:rPr>
                              <w:t>0.23</w:t>
                            </w:r>
                          </w:p>
                        </w:tc>
                      </w:tr>
                      <w:tr w:rsidR="00647E4E" w14:paraId="789FE928" w14:textId="77777777">
                        <w:trPr>
                          <w:trHeight w:val="298"/>
                        </w:trPr>
                        <w:tc>
                          <w:tcPr>
                            <w:tcW w:w="1346" w:type="dxa"/>
                          </w:tcPr>
                          <w:p w14:paraId="7EA6A973" w14:textId="77777777" w:rsidR="00647E4E" w:rsidRDefault="00647E4E">
                            <w:pPr>
                              <w:pStyle w:val="TableParagraph"/>
                              <w:jc w:val="left"/>
                            </w:pPr>
                          </w:p>
                        </w:tc>
                        <w:tc>
                          <w:tcPr>
                            <w:tcW w:w="655" w:type="dxa"/>
                          </w:tcPr>
                          <w:p w14:paraId="5ABF9BE2" w14:textId="77777777" w:rsidR="00647E4E" w:rsidRDefault="00647E4E">
                            <w:pPr>
                              <w:pStyle w:val="TableParagraph"/>
                              <w:spacing w:before="15" w:line="264" w:lineRule="exact"/>
                              <w:ind w:left="98" w:right="97"/>
                              <w:rPr>
                                <w:sz w:val="24"/>
                              </w:rPr>
                            </w:pPr>
                            <w:r>
                              <w:rPr>
                                <w:sz w:val="24"/>
                              </w:rPr>
                              <w:t>0.43</w:t>
                            </w:r>
                          </w:p>
                        </w:tc>
                        <w:tc>
                          <w:tcPr>
                            <w:tcW w:w="1129" w:type="dxa"/>
                          </w:tcPr>
                          <w:p w14:paraId="03CC17BB" w14:textId="77777777" w:rsidR="00647E4E" w:rsidRDefault="00647E4E">
                            <w:pPr>
                              <w:pStyle w:val="TableParagraph"/>
                              <w:spacing w:before="15" w:line="264" w:lineRule="exact"/>
                              <w:ind w:left="96" w:right="94"/>
                              <w:rPr>
                                <w:sz w:val="24"/>
                              </w:rPr>
                            </w:pPr>
                            <w:r>
                              <w:rPr>
                                <w:sz w:val="24"/>
                              </w:rPr>
                              <w:t>0.23</w:t>
                            </w:r>
                          </w:p>
                        </w:tc>
                        <w:tc>
                          <w:tcPr>
                            <w:tcW w:w="1196" w:type="dxa"/>
                          </w:tcPr>
                          <w:p w14:paraId="47B70041" w14:textId="77777777" w:rsidR="00647E4E" w:rsidRDefault="00647E4E">
                            <w:pPr>
                              <w:pStyle w:val="TableParagraph"/>
                              <w:spacing w:before="15" w:line="264" w:lineRule="exact"/>
                              <w:ind w:left="102" w:right="100"/>
                              <w:rPr>
                                <w:sz w:val="24"/>
                              </w:rPr>
                            </w:pPr>
                            <w:r>
                              <w:rPr>
                                <w:sz w:val="24"/>
                              </w:rPr>
                              <w:t>0.14</w:t>
                            </w:r>
                          </w:p>
                        </w:tc>
                        <w:tc>
                          <w:tcPr>
                            <w:tcW w:w="1039" w:type="dxa"/>
                          </w:tcPr>
                          <w:p w14:paraId="5291949B" w14:textId="77777777" w:rsidR="00647E4E" w:rsidRDefault="00647E4E">
                            <w:pPr>
                              <w:pStyle w:val="TableParagraph"/>
                              <w:spacing w:before="15" w:line="264" w:lineRule="exact"/>
                              <w:ind w:left="100" w:right="100"/>
                              <w:rPr>
                                <w:sz w:val="24"/>
                              </w:rPr>
                            </w:pPr>
                            <w:r>
                              <w:rPr>
                                <w:sz w:val="24"/>
                              </w:rPr>
                              <w:t>0.23</w:t>
                            </w:r>
                          </w:p>
                        </w:tc>
                        <w:tc>
                          <w:tcPr>
                            <w:tcW w:w="1318" w:type="dxa"/>
                          </w:tcPr>
                          <w:p w14:paraId="35FED3BA" w14:textId="77777777" w:rsidR="00647E4E" w:rsidRDefault="00647E4E">
                            <w:pPr>
                              <w:pStyle w:val="TableParagraph"/>
                              <w:spacing w:before="15" w:line="264" w:lineRule="exact"/>
                              <w:ind w:left="99" w:right="99"/>
                              <w:rPr>
                                <w:sz w:val="24"/>
                              </w:rPr>
                            </w:pPr>
                            <w:r>
                              <w:rPr>
                                <w:sz w:val="24"/>
                              </w:rPr>
                              <w:t>0.23</w:t>
                            </w:r>
                          </w:p>
                        </w:tc>
                        <w:tc>
                          <w:tcPr>
                            <w:tcW w:w="1469" w:type="dxa"/>
                          </w:tcPr>
                          <w:p w14:paraId="0C0D631C" w14:textId="77777777" w:rsidR="00647E4E" w:rsidRDefault="00647E4E">
                            <w:pPr>
                              <w:pStyle w:val="TableParagraph"/>
                              <w:jc w:val="left"/>
                            </w:pPr>
                          </w:p>
                        </w:tc>
                      </w:tr>
                    </w:tbl>
                    <w:p w14:paraId="29C0A861" w14:textId="77777777" w:rsidR="00647E4E" w:rsidRDefault="00647E4E">
                      <w:pPr>
                        <w:pStyle w:val="BodyText"/>
                      </w:pPr>
                    </w:p>
                  </w:txbxContent>
                </v:textbox>
                <w10:wrap anchorx="page"/>
              </v:shape>
            </w:pict>
          </mc:Fallback>
        </mc:AlternateContent>
      </w:r>
      <w:r w:rsidR="00647E4E">
        <w:rPr>
          <w:rFonts w:ascii="Arial" w:hAnsi="Arial"/>
          <w:spacing w:val="-210"/>
          <w:w w:val="116"/>
          <w:position w:val="-20"/>
        </w:rPr>
        <w:t></w:t>
      </w:r>
      <w:r w:rsidR="00647E4E">
        <w:rPr>
          <w:rFonts w:ascii="Arial" w:hAnsi="Arial"/>
          <w:w w:val="116"/>
          <w:position w:val="21"/>
        </w:rPr>
        <w:t></w:t>
      </w:r>
      <w:r w:rsidR="00647E4E">
        <w:rPr>
          <w:rFonts w:ascii="Arial" w:hAnsi="Arial"/>
          <w:position w:val="21"/>
        </w:rPr>
        <w:tab/>
      </w:r>
      <w:r w:rsidR="00647E4E">
        <w:rPr>
          <w:w w:val="98"/>
        </w:rPr>
        <w:t>1.00</w:t>
      </w:r>
    </w:p>
    <w:p w14:paraId="2603EA7D" w14:textId="77777777" w:rsidR="00551168" w:rsidRDefault="00647E4E">
      <w:pPr>
        <w:pStyle w:val="BodyText"/>
        <w:spacing w:before="6"/>
        <w:rPr>
          <w:sz w:val="34"/>
        </w:rPr>
      </w:pPr>
      <w:r>
        <w:br w:type="column"/>
      </w:r>
    </w:p>
    <w:p w14:paraId="7F4796A5" w14:textId="77777777" w:rsidR="00551168" w:rsidRDefault="00647E4E">
      <w:pPr>
        <w:pStyle w:val="BodyText"/>
        <w:ind w:left="592"/>
      </w:pPr>
      <w:r>
        <w:rPr>
          <w:w w:val="95"/>
        </w:rPr>
        <w:t>0.23</w:t>
      </w:r>
    </w:p>
    <w:p w14:paraId="786B44F4" w14:textId="77777777" w:rsidR="00551168" w:rsidRDefault="00647E4E">
      <w:pPr>
        <w:pStyle w:val="BodyText"/>
        <w:spacing w:before="190" w:line="163" w:lineRule="auto"/>
        <w:ind w:left="402"/>
      </w:pPr>
      <w:r>
        <w:br w:type="column"/>
      </w:r>
      <w:r>
        <w:rPr>
          <w:rFonts w:ascii="Arial" w:hAnsi="Arial"/>
          <w:spacing w:val="-210"/>
          <w:w w:val="116"/>
          <w:position w:val="21"/>
        </w:rPr>
        <w:lastRenderedPageBreak/>
        <w:t></w:t>
      </w:r>
      <w:r>
        <w:rPr>
          <w:rFonts w:ascii="Arial" w:hAnsi="Arial"/>
          <w:w w:val="116"/>
          <w:position w:val="-20"/>
        </w:rPr>
        <w:t></w:t>
      </w:r>
      <w:r>
        <w:rPr>
          <w:rFonts w:ascii="Arial" w:hAnsi="Arial"/>
          <w:spacing w:val="24"/>
          <w:position w:val="-20"/>
        </w:rPr>
        <w:t xml:space="preserve"> </w:t>
      </w:r>
      <w:r>
        <w:rPr>
          <w:w w:val="101"/>
        </w:rPr>
        <w:t>Accou</w:t>
      </w:r>
      <w:r>
        <w:rPr>
          <w:spacing w:val="-7"/>
          <w:w w:val="101"/>
        </w:rPr>
        <w:t>n</w:t>
      </w:r>
      <w:r>
        <w:rPr>
          <w:w w:val="115"/>
        </w:rPr>
        <w:t>ta</w:t>
      </w:r>
      <w:r>
        <w:rPr>
          <w:spacing w:val="-7"/>
          <w:w w:val="115"/>
        </w:rPr>
        <w:t>n</w:t>
      </w:r>
      <w:r>
        <w:rPr>
          <w:w w:val="136"/>
        </w:rPr>
        <w:t>t</w:t>
      </w:r>
    </w:p>
    <w:p w14:paraId="46413F26" w14:textId="77777777" w:rsidR="00551168" w:rsidRDefault="00551168">
      <w:pPr>
        <w:spacing w:line="163" w:lineRule="auto"/>
        <w:sectPr w:rsidR="00551168">
          <w:type w:val="continuous"/>
          <w:pgSz w:w="12240" w:h="15840"/>
          <w:pgMar w:top="1500" w:right="0" w:bottom="280" w:left="1200" w:header="720" w:footer="720" w:gutter="0"/>
          <w:cols w:num="3" w:space="720" w:equalWidth="0">
            <w:col w:w="1638" w:space="5766"/>
            <w:col w:w="1009" w:space="40"/>
            <w:col w:w="2587"/>
          </w:cols>
        </w:sectPr>
      </w:pPr>
    </w:p>
    <w:p w14:paraId="50206E0B" w14:textId="77777777" w:rsidR="00551168" w:rsidRDefault="00647E4E">
      <w:pPr>
        <w:pStyle w:val="BodyText"/>
        <w:spacing w:line="231" w:lineRule="exact"/>
        <w:ind w:right="38"/>
        <w:jc w:val="right"/>
      </w:pPr>
      <w:r>
        <w:rPr>
          <w:w w:val="95"/>
        </w:rPr>
        <w:lastRenderedPageBreak/>
        <w:t>0.23</w:t>
      </w:r>
    </w:p>
    <w:p w14:paraId="072A82A7" w14:textId="6DC27CF7" w:rsidR="00551168" w:rsidRDefault="00FE2D12">
      <w:pPr>
        <w:pStyle w:val="BodyText"/>
        <w:spacing w:before="82"/>
        <w:ind w:right="38"/>
        <w:jc w:val="right"/>
      </w:pPr>
      <w:r>
        <w:rPr>
          <w:noProof/>
          <w:lang w:val="en-GB" w:eastAsia="en-GB"/>
        </w:rPr>
        <mc:AlternateContent>
          <mc:Choice Requires="wps">
            <w:drawing>
              <wp:anchor distT="0" distB="0" distL="114300" distR="114300" simplePos="0" relativeHeight="249123840" behindDoc="1" locked="0" layoutInCell="1" allowOverlap="1" wp14:anchorId="092D9504" wp14:editId="5BD3F748">
                <wp:simplePos x="0" y="0"/>
                <wp:positionH relativeFrom="page">
                  <wp:posOffset>1137920</wp:posOffset>
                </wp:positionH>
                <wp:positionV relativeFrom="paragraph">
                  <wp:posOffset>213360</wp:posOffset>
                </wp:positionV>
                <wp:extent cx="133350" cy="567055"/>
                <wp:effectExtent l="0" t="0" r="0" b="0"/>
                <wp:wrapNone/>
                <wp:docPr id="9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B6C93" w14:textId="77777777" w:rsidR="00647E4E" w:rsidRDefault="00647E4E">
                            <w:pPr>
                              <w:pStyle w:val="BodyText"/>
                              <w:spacing w:line="235" w:lineRule="exact"/>
                              <w:rPr>
                                <w:rFonts w:ascii="Arial" w:hAnsi="Arial"/>
                              </w:rPr>
                            </w:pPr>
                            <w:r>
                              <w:rPr>
                                <w:rFonts w:ascii="Arial" w:hAnsi="Arial"/>
                                <w:w w:val="1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2D9504" id="Text Box 46" o:spid="_x0000_s1027" type="#_x0000_t202" style="position:absolute;left:0;text-align:left;margin-left:89.6pt;margin-top:16.8pt;width:10.5pt;height:44.65pt;z-index:-25419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" filled="f" stroked="f">
                <v:textbox inset="0,0,0,0">
                  <w:txbxContent>
                    <w:p w14:paraId="614B6C93" w14:textId="77777777" w:rsidR="00647E4E" w:rsidRDefault="00647E4E">
                      <w:pPr>
                        <w:pStyle w:val="BodyText"/>
                        <w:spacing w:line="235" w:lineRule="exact"/>
                        <w:rPr>
                          <w:rFonts w:ascii="Arial" w:hAnsi="Arial"/>
                        </w:rPr>
                      </w:pPr>
                      <w:r>
                        <w:rPr>
                          <w:rFonts w:ascii="Arial" w:hAnsi="Arial"/>
                          <w:w w:val="116"/>
                        </w:rPr>
                        <w:t></w:t>
                      </w:r>
                    </w:p>
                  </w:txbxContent>
                </v:textbox>
                <w10:wrap anchorx="page"/>
              </v:shape>
            </w:pict>
          </mc:Fallback>
        </mc:AlternateContent>
      </w:r>
      <w:r w:rsidR="00647E4E">
        <w:rPr>
          <w:w w:val="95"/>
        </w:rPr>
        <w:t>0.23</w:t>
      </w:r>
    </w:p>
    <w:p w14:paraId="04E2EE4E" w14:textId="77777777" w:rsidR="00551168" w:rsidRDefault="00647E4E">
      <w:pPr>
        <w:pStyle w:val="BodyText"/>
        <w:spacing w:before="83"/>
        <w:ind w:right="38"/>
        <w:jc w:val="right"/>
      </w:pPr>
      <w:r>
        <w:rPr>
          <w:w w:val="95"/>
        </w:rPr>
        <w:t>0.23</w:t>
      </w:r>
    </w:p>
    <w:p w14:paraId="10DCCB34" w14:textId="77777777" w:rsidR="00551168" w:rsidRDefault="00647E4E">
      <w:pPr>
        <w:pStyle w:val="BodyText"/>
        <w:spacing w:before="82" w:line="245" w:lineRule="exact"/>
        <w:ind w:right="38"/>
        <w:jc w:val="right"/>
      </w:pPr>
      <w:r>
        <w:rPr>
          <w:w w:val="95"/>
        </w:rPr>
        <w:t>0.43</w:t>
      </w:r>
    </w:p>
    <w:p w14:paraId="016C4B75" w14:textId="77777777" w:rsidR="00551168" w:rsidRDefault="00647E4E">
      <w:pPr>
        <w:pStyle w:val="BodyText"/>
        <w:spacing w:line="163" w:lineRule="exact"/>
        <w:ind w:right="242"/>
        <w:jc w:val="center"/>
        <w:rPr>
          <w:rFonts w:ascii="Arial" w:hAnsi="Arial"/>
        </w:rPr>
      </w:pPr>
      <w:r>
        <w:rPr>
          <w:rFonts w:ascii="Arial" w:hAnsi="Arial"/>
          <w:w w:val="116"/>
        </w:rPr>
        <w:t></w:t>
      </w:r>
    </w:p>
    <w:p w14:paraId="32977882" w14:textId="77777777" w:rsidR="00551168" w:rsidRDefault="00647E4E">
      <w:pPr>
        <w:pStyle w:val="BodyText"/>
        <w:spacing w:line="231" w:lineRule="exact"/>
        <w:ind w:left="592"/>
      </w:pPr>
      <w:r>
        <w:br w:type="column"/>
      </w:r>
      <w:r>
        <w:rPr>
          <w:w w:val="95"/>
        </w:rPr>
        <w:lastRenderedPageBreak/>
        <w:t>0.43</w:t>
      </w:r>
    </w:p>
    <w:p w14:paraId="77F6E51F" w14:textId="77777777" w:rsidR="00551168" w:rsidRDefault="00647E4E">
      <w:pPr>
        <w:pStyle w:val="BodyText"/>
        <w:spacing w:before="82"/>
        <w:ind w:left="592"/>
      </w:pPr>
      <w:r>
        <w:rPr>
          <w:w w:val="95"/>
        </w:rPr>
        <w:t>0.43</w:t>
      </w:r>
    </w:p>
    <w:p w14:paraId="55C0D00F" w14:textId="77777777" w:rsidR="00551168" w:rsidRDefault="00647E4E">
      <w:pPr>
        <w:pStyle w:val="BodyText"/>
        <w:spacing w:before="83"/>
        <w:ind w:left="592"/>
      </w:pPr>
      <w:r>
        <w:rPr>
          <w:w w:val="95"/>
        </w:rPr>
        <w:t>0.43</w:t>
      </w:r>
    </w:p>
    <w:p w14:paraId="60FA9FFF" w14:textId="77777777" w:rsidR="00551168" w:rsidRDefault="00647E4E">
      <w:pPr>
        <w:pStyle w:val="BodyText"/>
        <w:spacing w:before="82"/>
        <w:ind w:left="592"/>
      </w:pPr>
      <w:r>
        <w:rPr>
          <w:w w:val="95"/>
        </w:rPr>
        <w:t>0.23</w:t>
      </w:r>
    </w:p>
    <w:p w14:paraId="09D8DD98" w14:textId="77777777" w:rsidR="00551168" w:rsidRDefault="00647E4E">
      <w:pPr>
        <w:spacing w:line="231" w:lineRule="exact"/>
        <w:ind w:left="1096" w:right="1099"/>
        <w:jc w:val="center"/>
        <w:rPr>
          <w:sz w:val="24"/>
        </w:rPr>
      </w:pPr>
      <w:r>
        <w:br w:type="column"/>
      </w:r>
      <w:r>
        <w:rPr>
          <w:w w:val="105"/>
          <w:sz w:val="24"/>
        </w:rPr>
        <w:lastRenderedPageBreak/>
        <w:t>HR</w:t>
      </w:r>
    </w:p>
    <w:p w14:paraId="5FB9CF88" w14:textId="2FCA2653" w:rsidR="00551168" w:rsidRDefault="00FE2D12">
      <w:pPr>
        <w:pStyle w:val="BodyText"/>
        <w:spacing w:before="82" w:line="312" w:lineRule="auto"/>
        <w:ind w:left="813" w:right="815" w:firstLine="32"/>
        <w:jc w:val="both"/>
      </w:pPr>
      <w:r>
        <w:rPr>
          <w:noProof/>
          <w:lang w:val="en-GB" w:eastAsia="en-GB"/>
        </w:rPr>
        <mc:AlternateContent>
          <mc:Choice Requires="wps">
            <w:drawing>
              <wp:anchor distT="0" distB="0" distL="114300" distR="114300" simplePos="0" relativeHeight="249124864" behindDoc="1" locked="0" layoutInCell="1" allowOverlap="1" wp14:anchorId="34BA7187" wp14:editId="4625B629">
                <wp:simplePos x="0" y="0"/>
                <wp:positionH relativeFrom="page">
                  <wp:posOffset>6384925</wp:posOffset>
                </wp:positionH>
                <wp:positionV relativeFrom="paragraph">
                  <wp:posOffset>213360</wp:posOffset>
                </wp:positionV>
                <wp:extent cx="133350" cy="567055"/>
                <wp:effectExtent l="0" t="0" r="0" b="0"/>
                <wp:wrapNone/>
                <wp:docPr id="92"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B1843" w14:textId="77777777" w:rsidR="00647E4E" w:rsidRDefault="00647E4E">
                            <w:pPr>
                              <w:pStyle w:val="BodyText"/>
                              <w:spacing w:line="235" w:lineRule="exact"/>
                              <w:rPr>
                                <w:rFonts w:ascii="Arial" w:hAnsi="Arial"/>
                              </w:rPr>
                            </w:pPr>
                            <w:r>
                              <w:rPr>
                                <w:rFonts w:ascii="Arial" w:hAnsi="Arial"/>
                                <w:w w:val="1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A7187" id="Text Box 45" o:spid="_x0000_s1028" type="#_x0000_t202" style="position:absolute;left:0;text-align:left;margin-left:502.75pt;margin-top:16.8pt;width:10.5pt;height:44.65pt;z-index:-25419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" filled="f" stroked="f">
                <v:textbox inset="0,0,0,0">
                  <w:txbxContent>
                    <w:p w14:paraId="4C3B1843" w14:textId="77777777" w:rsidR="00647E4E" w:rsidRDefault="00647E4E">
                      <w:pPr>
                        <w:pStyle w:val="BodyText"/>
                        <w:spacing w:line="235" w:lineRule="exact"/>
                        <w:rPr>
                          <w:rFonts w:ascii="Arial" w:hAnsi="Arial"/>
                        </w:rPr>
                      </w:pPr>
                      <w:r>
                        <w:rPr>
                          <w:rFonts w:ascii="Arial" w:hAnsi="Arial"/>
                          <w:w w:val="116"/>
                        </w:rPr>
                        <w:t></w:t>
                      </w:r>
                    </w:p>
                  </w:txbxContent>
                </v:textbox>
                <w10:wrap anchorx="page"/>
              </v:shape>
            </w:pict>
          </mc:Fallback>
        </mc:AlternateContent>
      </w:r>
      <w:r w:rsidR="00647E4E">
        <w:rPr>
          <w:w w:val="105"/>
        </w:rPr>
        <w:t>Manager Secretary Kitchen</w:t>
      </w:r>
    </w:p>
    <w:p w14:paraId="765B80E6" w14:textId="77777777" w:rsidR="00551168" w:rsidRDefault="00647E4E">
      <w:pPr>
        <w:pStyle w:val="BodyText"/>
        <w:spacing w:line="49" w:lineRule="exact"/>
        <w:ind w:left="402"/>
      </w:pPr>
      <w:r>
        <w:rPr>
          <w:rFonts w:ascii="Arial" w:hAnsi="Arial"/>
          <w:w w:val="110"/>
          <w:position w:val="14"/>
        </w:rPr>
        <w:t></w:t>
      </w:r>
      <w:r>
        <w:rPr>
          <w:rFonts w:ascii="Arial" w:hAnsi="Arial"/>
          <w:spacing w:val="59"/>
          <w:w w:val="110"/>
          <w:position w:val="14"/>
        </w:rPr>
        <w:t xml:space="preserve"> </w:t>
      </w:r>
      <w:r>
        <w:rPr>
          <w:w w:val="110"/>
        </w:rPr>
        <w:t>Restrooms</w:t>
      </w:r>
    </w:p>
    <w:p w14:paraId="2F6CF85C" w14:textId="77777777" w:rsidR="00551168" w:rsidRDefault="00551168">
      <w:pPr>
        <w:spacing w:line="49" w:lineRule="exact"/>
        <w:sectPr w:rsidR="00551168">
          <w:type w:val="continuous"/>
          <w:pgSz w:w="12240" w:h="15840"/>
          <w:pgMar w:top="1500" w:right="0" w:bottom="280" w:left="1200" w:header="720" w:footer="720" w:gutter="0"/>
          <w:cols w:num="3" w:space="720" w:equalWidth="0">
            <w:col w:w="1638" w:space="5766"/>
            <w:col w:w="1009" w:space="40"/>
            <w:col w:w="2587"/>
          </w:cols>
        </w:sectPr>
      </w:pPr>
    </w:p>
    <w:p w14:paraId="02809E31" w14:textId="77777777" w:rsidR="00551168" w:rsidRDefault="00647E4E">
      <w:pPr>
        <w:pStyle w:val="BodyText"/>
        <w:tabs>
          <w:tab w:val="left" w:pos="1181"/>
        </w:tabs>
        <w:spacing w:line="586" w:lineRule="exact"/>
        <w:ind w:left="592"/>
      </w:pPr>
      <w:r>
        <w:rPr>
          <w:rFonts w:ascii="Arial" w:hAnsi="Arial"/>
          <w:w w:val="105"/>
          <w:position w:val="35"/>
        </w:rPr>
        <w:lastRenderedPageBreak/>
        <w:t></w:t>
      </w:r>
      <w:r>
        <w:rPr>
          <w:rFonts w:ascii="Arial" w:hAnsi="Arial"/>
          <w:w w:val="105"/>
          <w:position w:val="35"/>
        </w:rPr>
        <w:tab/>
      </w:r>
      <w:r>
        <w:rPr>
          <w:w w:val="105"/>
        </w:rPr>
        <w:t>0.57</w:t>
      </w:r>
    </w:p>
    <w:p w14:paraId="1B417D31" w14:textId="77777777" w:rsidR="00551168" w:rsidRDefault="00647E4E">
      <w:pPr>
        <w:pStyle w:val="BodyText"/>
        <w:spacing w:before="10"/>
        <w:rPr>
          <w:sz w:val="26"/>
        </w:rPr>
      </w:pPr>
      <w:r>
        <w:br w:type="column"/>
      </w:r>
    </w:p>
    <w:p w14:paraId="3A6C8DE8" w14:textId="77777777" w:rsidR="00551168" w:rsidRDefault="00647E4E">
      <w:pPr>
        <w:pStyle w:val="BodyText"/>
        <w:spacing w:before="1"/>
        <w:ind w:left="592"/>
      </w:pPr>
      <w:r>
        <w:rPr>
          <w:w w:val="95"/>
        </w:rPr>
        <w:t>1.00</w:t>
      </w:r>
    </w:p>
    <w:p w14:paraId="718CC43C" w14:textId="77777777" w:rsidR="00551168" w:rsidRDefault="00647E4E">
      <w:pPr>
        <w:pStyle w:val="BodyText"/>
        <w:spacing w:line="586" w:lineRule="exact"/>
        <w:ind w:left="402"/>
      </w:pPr>
      <w:r>
        <w:br w:type="column"/>
      </w:r>
      <w:r>
        <w:rPr>
          <w:rFonts w:ascii="Arial" w:hAnsi="Arial"/>
          <w:w w:val="105"/>
          <w:position w:val="35"/>
        </w:rPr>
        <w:lastRenderedPageBreak/>
        <w:t></w:t>
      </w:r>
      <w:r>
        <w:rPr>
          <w:w w:val="105"/>
        </w:rPr>
        <w:t>GamesRoom</w:t>
      </w:r>
    </w:p>
    <w:p w14:paraId="40513286" w14:textId="77777777" w:rsidR="00551168" w:rsidRDefault="00551168">
      <w:pPr>
        <w:spacing w:line="586" w:lineRule="exact"/>
        <w:sectPr w:rsidR="00551168">
          <w:type w:val="continuous"/>
          <w:pgSz w:w="12240" w:h="15840"/>
          <w:pgMar w:top="1500" w:right="0" w:bottom="280" w:left="1200" w:header="720" w:footer="720" w:gutter="0"/>
          <w:cols w:num="3" w:space="720" w:equalWidth="0">
            <w:col w:w="1638" w:space="5766"/>
            <w:col w:w="1009" w:space="40"/>
            <w:col w:w="2587"/>
          </w:cols>
        </w:sectPr>
      </w:pPr>
    </w:p>
    <w:p w14:paraId="060C1AEC" w14:textId="77777777" w:rsidR="00551168" w:rsidRDefault="00551168">
      <w:pPr>
        <w:pStyle w:val="BodyText"/>
        <w:spacing w:before="3"/>
        <w:rPr>
          <w:sz w:val="16"/>
        </w:rPr>
      </w:pPr>
    </w:p>
    <w:p w14:paraId="197173DA" w14:textId="77777777" w:rsidR="00551168" w:rsidRDefault="00647E4E">
      <w:pPr>
        <w:pStyle w:val="ListParagraph"/>
        <w:numPr>
          <w:ilvl w:val="2"/>
          <w:numId w:val="5"/>
        </w:numPr>
        <w:tabs>
          <w:tab w:val="left" w:pos="1152"/>
          <w:tab w:val="left" w:pos="1153"/>
        </w:tabs>
        <w:spacing w:before="56"/>
        <w:ind w:hanging="823"/>
        <w:rPr>
          <w:b/>
          <w:sz w:val="24"/>
        </w:rPr>
      </w:pPr>
      <w:r>
        <w:rPr>
          <w:b/>
          <w:w w:val="115"/>
          <w:sz w:val="24"/>
        </w:rPr>
        <w:t>Collaborative-Based Filtering</w:t>
      </w:r>
      <w:r>
        <w:rPr>
          <w:b/>
          <w:spacing w:val="37"/>
          <w:w w:val="115"/>
          <w:sz w:val="24"/>
        </w:rPr>
        <w:t xml:space="preserve"> </w:t>
      </w:r>
      <w:r>
        <w:rPr>
          <w:b/>
          <w:spacing w:val="-4"/>
          <w:w w:val="115"/>
          <w:sz w:val="24"/>
        </w:rPr>
        <w:t>Techniques</w:t>
      </w:r>
    </w:p>
    <w:p w14:paraId="30763ACD" w14:textId="77777777" w:rsidR="00551168" w:rsidRDefault="00551168">
      <w:pPr>
        <w:pStyle w:val="BodyText"/>
        <w:spacing w:before="7"/>
        <w:rPr>
          <w:b/>
          <w:sz w:val="20"/>
        </w:rPr>
      </w:pPr>
    </w:p>
    <w:p w14:paraId="42BAA4B0" w14:textId="77777777" w:rsidR="00551168" w:rsidRDefault="00647E4E">
      <w:pPr>
        <w:pStyle w:val="BodyText"/>
        <w:spacing w:line="312" w:lineRule="auto"/>
        <w:ind w:left="330" w:right="1527"/>
        <w:jc w:val="both"/>
      </w:pPr>
      <w:r>
        <w:rPr>
          <w:w w:val="105"/>
        </w:rPr>
        <w:t xml:space="preserve">The collaborative filtering approach is a model based on the user’s past experiences of the decisions taken, locations of interest picked, and task they had in order to complete their </w:t>
      </w:r>
      <w:r>
        <w:rPr>
          <w:spacing w:val="-3"/>
          <w:w w:val="105"/>
        </w:rPr>
        <w:t xml:space="preserve">own </w:t>
      </w:r>
      <w:r>
        <w:rPr>
          <w:w w:val="105"/>
        </w:rPr>
        <w:t xml:space="preserve">task. </w:t>
      </w:r>
      <w:r>
        <w:rPr>
          <w:spacing w:val="-3"/>
          <w:w w:val="105"/>
        </w:rPr>
        <w:t xml:space="preserve">However, </w:t>
      </w:r>
      <w:r>
        <w:rPr>
          <w:w w:val="105"/>
        </w:rPr>
        <w:t xml:space="preserve">initially, there were no similar systems where users could rate their ex- perience. Therefore, it </w:t>
      </w:r>
      <w:r>
        <w:rPr>
          <w:spacing w:val="-3"/>
          <w:w w:val="105"/>
        </w:rPr>
        <w:t xml:space="preserve">was </w:t>
      </w:r>
      <w:r>
        <w:rPr>
          <w:w w:val="105"/>
        </w:rPr>
        <w:t xml:space="preserve">not possible to gather data, but instead, it </w:t>
      </w:r>
      <w:r>
        <w:rPr>
          <w:spacing w:val="-3"/>
          <w:w w:val="105"/>
        </w:rPr>
        <w:t xml:space="preserve">was </w:t>
      </w:r>
      <w:r>
        <w:rPr>
          <w:w w:val="105"/>
        </w:rPr>
        <w:t xml:space="preserve">created solely to provide a prototype of the system and evaluate its performance. </w:t>
      </w:r>
      <w:r>
        <w:rPr>
          <w:spacing w:val="-10"/>
          <w:w w:val="105"/>
        </w:rPr>
        <w:t xml:space="preserve">To </w:t>
      </w:r>
      <w:r>
        <w:rPr>
          <w:w w:val="105"/>
        </w:rPr>
        <w:t>build the collaborative filtering</w:t>
      </w:r>
      <w:r>
        <w:rPr>
          <w:spacing w:val="-12"/>
          <w:w w:val="105"/>
        </w:rPr>
        <w:t xml:space="preserve"> </w:t>
      </w:r>
      <w:r>
        <w:rPr>
          <w:w w:val="105"/>
        </w:rPr>
        <w:t>techniques,</w:t>
      </w:r>
      <w:r>
        <w:rPr>
          <w:spacing w:val="-8"/>
          <w:w w:val="105"/>
        </w:rPr>
        <w:t xml:space="preserve"> </w:t>
      </w:r>
      <w:r>
        <w:rPr>
          <w:w w:val="105"/>
        </w:rPr>
        <w:t>the</w:t>
      </w:r>
      <w:r>
        <w:rPr>
          <w:spacing w:val="-11"/>
          <w:w w:val="105"/>
        </w:rPr>
        <w:t xml:space="preserve"> </w:t>
      </w:r>
      <w:r>
        <w:rPr>
          <w:w w:val="105"/>
        </w:rPr>
        <w:t>following</w:t>
      </w:r>
      <w:r>
        <w:rPr>
          <w:spacing w:val="-11"/>
          <w:w w:val="105"/>
        </w:rPr>
        <w:t xml:space="preserve"> </w:t>
      </w:r>
      <w:r>
        <w:rPr>
          <w:w w:val="105"/>
        </w:rPr>
        <w:t>python</w:t>
      </w:r>
      <w:r>
        <w:rPr>
          <w:spacing w:val="-12"/>
          <w:w w:val="105"/>
        </w:rPr>
        <w:t xml:space="preserve"> </w:t>
      </w:r>
      <w:r>
        <w:rPr>
          <w:spacing w:val="-3"/>
          <w:w w:val="105"/>
        </w:rPr>
        <w:t>packages</w:t>
      </w:r>
      <w:r>
        <w:rPr>
          <w:spacing w:val="-11"/>
          <w:w w:val="105"/>
        </w:rPr>
        <w:t xml:space="preserve"> </w:t>
      </w:r>
      <w:r>
        <w:rPr>
          <w:w w:val="105"/>
        </w:rPr>
        <w:t>were</w:t>
      </w:r>
      <w:r>
        <w:rPr>
          <w:spacing w:val="-11"/>
          <w:w w:val="105"/>
        </w:rPr>
        <w:t xml:space="preserve"> </w:t>
      </w:r>
      <w:r>
        <w:rPr>
          <w:w w:val="105"/>
        </w:rPr>
        <w:t>used,</w:t>
      </w:r>
      <w:r>
        <w:rPr>
          <w:spacing w:val="-8"/>
          <w:w w:val="105"/>
        </w:rPr>
        <w:t xml:space="preserve"> </w:t>
      </w:r>
      <w:r>
        <w:rPr>
          <w:spacing w:val="-3"/>
          <w:w w:val="105"/>
        </w:rPr>
        <w:t>namely,</w:t>
      </w:r>
      <w:r>
        <w:rPr>
          <w:spacing w:val="-8"/>
          <w:w w:val="105"/>
        </w:rPr>
        <w:t xml:space="preserve"> </w:t>
      </w:r>
      <w:r>
        <w:rPr>
          <w:w w:val="105"/>
        </w:rPr>
        <w:t>pandas,</w:t>
      </w:r>
      <w:r>
        <w:rPr>
          <w:spacing w:val="-8"/>
          <w:w w:val="105"/>
        </w:rPr>
        <w:t xml:space="preserve"> </w:t>
      </w:r>
      <w:r>
        <w:rPr>
          <w:spacing w:val="-4"/>
          <w:w w:val="105"/>
        </w:rPr>
        <w:t>NumPy,</w:t>
      </w:r>
      <w:r>
        <w:rPr>
          <w:spacing w:val="-8"/>
          <w:w w:val="105"/>
        </w:rPr>
        <w:t xml:space="preserve"> </w:t>
      </w:r>
      <w:r>
        <w:rPr>
          <w:w w:val="105"/>
        </w:rPr>
        <w:t xml:space="preserve">and Surprise. Each dataset contains 1000 user ratings. </w:t>
      </w:r>
      <w:r>
        <w:rPr>
          <w:spacing w:val="-3"/>
          <w:w w:val="105"/>
        </w:rPr>
        <w:t xml:space="preserve">Following </w:t>
      </w:r>
      <w:r>
        <w:rPr>
          <w:w w:val="105"/>
        </w:rPr>
        <w:t xml:space="preserve">a similar procedure as used  in [37], the system uses a Single </w:t>
      </w:r>
      <w:r>
        <w:rPr>
          <w:spacing w:val="-4"/>
          <w:w w:val="105"/>
        </w:rPr>
        <w:t xml:space="preserve">Value </w:t>
      </w:r>
      <w:r>
        <w:rPr>
          <w:w w:val="105"/>
        </w:rPr>
        <w:t xml:space="preserve">Decomposition Plus Plus provided </w:t>
      </w:r>
      <w:r>
        <w:rPr>
          <w:spacing w:val="-4"/>
          <w:w w:val="105"/>
        </w:rPr>
        <w:t xml:space="preserve">by </w:t>
      </w:r>
      <w:r>
        <w:rPr>
          <w:w w:val="105"/>
        </w:rPr>
        <w:t xml:space="preserve">the Surprise </w:t>
      </w:r>
      <w:r>
        <w:rPr>
          <w:spacing w:val="-3"/>
          <w:w w:val="105"/>
        </w:rPr>
        <w:t xml:space="preserve">library. </w:t>
      </w:r>
      <w:r>
        <w:rPr>
          <w:w w:val="105"/>
        </w:rPr>
        <w:t xml:space="preserve">The decision to apply SVD based algorithms instead of PCA or CA-CF </w:t>
      </w:r>
      <w:r>
        <w:rPr>
          <w:spacing w:val="-3"/>
          <w:w w:val="105"/>
        </w:rPr>
        <w:t xml:space="preserve">was </w:t>
      </w:r>
      <w:r>
        <w:rPr>
          <w:w w:val="105"/>
        </w:rPr>
        <w:t>to achieve a higher accuracy [37].  An SVD++ model works similar to an SVD model but  has the capability to infer implicit data from explicit ratings. The SVD model generates a utility matrix, where from that matrix the model generates a number of predicted ratings along with the task id.  The top three predicted ratings’ ‘taskId’ are then stored in a csv  file and fed into</w:t>
      </w:r>
      <w:r>
        <w:rPr>
          <w:spacing w:val="59"/>
          <w:w w:val="105"/>
        </w:rPr>
        <w:t xml:space="preserve"> </w:t>
      </w:r>
      <w:r>
        <w:rPr>
          <w:spacing w:val="-5"/>
          <w:w w:val="105"/>
        </w:rPr>
        <w:t>Unity.</w:t>
      </w:r>
    </w:p>
    <w:p w14:paraId="0D4CC217" w14:textId="77777777" w:rsidR="00551168" w:rsidRDefault="00551168">
      <w:pPr>
        <w:pStyle w:val="BodyText"/>
        <w:spacing w:before="10"/>
        <w:rPr>
          <w:sz w:val="30"/>
        </w:rPr>
      </w:pPr>
    </w:p>
    <w:p w14:paraId="54BEB124" w14:textId="77777777" w:rsidR="00551168" w:rsidRDefault="00647E4E">
      <w:pPr>
        <w:pStyle w:val="BodyText"/>
        <w:spacing w:line="312" w:lineRule="auto"/>
        <w:ind w:left="330" w:right="1527"/>
        <w:jc w:val="both"/>
      </w:pPr>
      <w:r>
        <w:rPr>
          <w:w w:val="105"/>
        </w:rPr>
        <w:t xml:space="preserve">The three top recommendations are then presented within the AR application. Whichever of them the user chooses, the system multiplies its item to item similarity matrix </w:t>
      </w:r>
      <w:r>
        <w:rPr>
          <w:spacing w:val="-4"/>
          <w:w w:val="105"/>
        </w:rPr>
        <w:t xml:space="preserve">by  </w:t>
      </w:r>
      <w:r>
        <w:rPr>
          <w:w w:val="105"/>
        </w:rPr>
        <w:t>that  of the user’s query matrix using dot product, finally obtaining the result matrix, whose ele- ments</w:t>
      </w:r>
      <w:r>
        <w:rPr>
          <w:spacing w:val="-8"/>
          <w:w w:val="105"/>
        </w:rPr>
        <w:t xml:space="preserve"> </w:t>
      </w:r>
      <w:r>
        <w:rPr>
          <w:w w:val="105"/>
        </w:rPr>
        <w:t>represent</w:t>
      </w:r>
      <w:r>
        <w:rPr>
          <w:spacing w:val="-8"/>
          <w:w w:val="105"/>
        </w:rPr>
        <w:t xml:space="preserve"> </w:t>
      </w:r>
      <w:r>
        <w:rPr>
          <w:w w:val="105"/>
        </w:rPr>
        <w:t>the</w:t>
      </w:r>
      <w:r>
        <w:rPr>
          <w:spacing w:val="-7"/>
          <w:w w:val="105"/>
        </w:rPr>
        <w:t xml:space="preserve"> </w:t>
      </w:r>
      <w:r>
        <w:rPr>
          <w:w w:val="105"/>
        </w:rPr>
        <w:t>size</w:t>
      </w:r>
      <w:r>
        <w:rPr>
          <w:spacing w:val="-9"/>
          <w:w w:val="105"/>
        </w:rPr>
        <w:t xml:space="preserve"> </w:t>
      </w:r>
      <w:r>
        <w:rPr>
          <w:w w:val="105"/>
        </w:rPr>
        <w:t>of</w:t>
      </w:r>
      <w:r>
        <w:rPr>
          <w:spacing w:val="-8"/>
          <w:w w:val="105"/>
        </w:rPr>
        <w:t xml:space="preserve"> </w:t>
      </w:r>
      <w:r>
        <w:rPr>
          <w:w w:val="105"/>
        </w:rPr>
        <w:t>a</w:t>
      </w:r>
      <w:r>
        <w:rPr>
          <w:spacing w:val="-7"/>
          <w:w w:val="105"/>
        </w:rPr>
        <w:t xml:space="preserve"> </w:t>
      </w:r>
      <w:r>
        <w:rPr>
          <w:w w:val="105"/>
        </w:rPr>
        <w:t>location’s</w:t>
      </w:r>
      <w:r>
        <w:rPr>
          <w:spacing w:val="-9"/>
          <w:w w:val="105"/>
        </w:rPr>
        <w:t xml:space="preserve"> </w:t>
      </w:r>
      <w:r>
        <w:rPr>
          <w:w w:val="105"/>
        </w:rPr>
        <w:t>gameobject</w:t>
      </w:r>
      <w:r>
        <w:rPr>
          <w:spacing w:val="-9"/>
          <w:w w:val="105"/>
        </w:rPr>
        <w:t xml:space="preserve"> </w:t>
      </w:r>
      <w:r>
        <w:rPr>
          <w:w w:val="105"/>
        </w:rPr>
        <w:t>within</w:t>
      </w:r>
      <w:r>
        <w:rPr>
          <w:spacing w:val="-8"/>
          <w:w w:val="105"/>
        </w:rPr>
        <w:t xml:space="preserve"> </w:t>
      </w:r>
      <w:r>
        <w:rPr>
          <w:w w:val="105"/>
        </w:rPr>
        <w:t>the</w:t>
      </w:r>
      <w:r>
        <w:rPr>
          <w:spacing w:val="-8"/>
          <w:w w:val="105"/>
        </w:rPr>
        <w:t xml:space="preserve"> </w:t>
      </w:r>
      <w:r>
        <w:rPr>
          <w:w w:val="105"/>
        </w:rPr>
        <w:t>3D</w:t>
      </w:r>
      <w:r>
        <w:rPr>
          <w:spacing w:val="-7"/>
          <w:w w:val="105"/>
        </w:rPr>
        <w:t xml:space="preserve"> </w:t>
      </w:r>
      <w:r>
        <w:rPr>
          <w:w w:val="105"/>
        </w:rPr>
        <w:t>augmented</w:t>
      </w:r>
      <w:r>
        <w:rPr>
          <w:spacing w:val="-8"/>
          <w:w w:val="105"/>
        </w:rPr>
        <w:t xml:space="preserve"> </w:t>
      </w:r>
      <w:r>
        <w:rPr>
          <w:w w:val="105"/>
        </w:rPr>
        <w:t>map</w:t>
      </w:r>
      <w:r>
        <w:rPr>
          <w:spacing w:val="-8"/>
          <w:w w:val="105"/>
        </w:rPr>
        <w:t xml:space="preserve"> </w:t>
      </w:r>
      <w:r>
        <w:rPr>
          <w:w w:val="105"/>
        </w:rPr>
        <w:t xml:space="preserve">sketched. By applying a threshold </w:t>
      </w:r>
      <w:r>
        <w:rPr>
          <w:spacing w:val="-3"/>
          <w:w w:val="105"/>
        </w:rPr>
        <w:t xml:space="preserve">value </w:t>
      </w:r>
      <w:r>
        <w:rPr>
          <w:w w:val="105"/>
        </w:rPr>
        <w:t xml:space="preserve">of 0.4 to a gameobject’s size, if its size is below this </w:t>
      </w:r>
      <w:r>
        <w:rPr>
          <w:spacing w:val="-3"/>
          <w:w w:val="105"/>
        </w:rPr>
        <w:t xml:space="preserve">value,  </w:t>
      </w:r>
      <w:r>
        <w:rPr>
          <w:w w:val="105"/>
        </w:rPr>
        <w:t>it simply does not appear within the 3D holographic map. The larger the size of an office pinpoint location is, the more it is recommended to the user. Therefore, that office has a higher relevance than the</w:t>
      </w:r>
      <w:r>
        <w:rPr>
          <w:spacing w:val="61"/>
          <w:w w:val="105"/>
        </w:rPr>
        <w:t xml:space="preserve"> </w:t>
      </w:r>
      <w:r>
        <w:rPr>
          <w:w w:val="105"/>
        </w:rPr>
        <w:t>rest.</w:t>
      </w:r>
    </w:p>
    <w:p w14:paraId="329E822D" w14:textId="77777777" w:rsidR="00551168" w:rsidRDefault="00551168">
      <w:pPr>
        <w:pStyle w:val="BodyText"/>
        <w:spacing w:before="3"/>
        <w:rPr>
          <w:sz w:val="33"/>
        </w:rPr>
      </w:pPr>
    </w:p>
    <w:p w14:paraId="05F4D8DC" w14:textId="77777777" w:rsidR="00551168" w:rsidRDefault="00647E4E">
      <w:pPr>
        <w:pStyle w:val="ListParagraph"/>
        <w:numPr>
          <w:ilvl w:val="1"/>
          <w:numId w:val="9"/>
        </w:numPr>
        <w:tabs>
          <w:tab w:val="left" w:pos="1065"/>
          <w:tab w:val="left" w:pos="1066"/>
        </w:tabs>
        <w:rPr>
          <w:b/>
          <w:sz w:val="28"/>
        </w:rPr>
      </w:pPr>
      <w:r>
        <w:rPr>
          <w:b/>
          <w:w w:val="115"/>
          <w:sz w:val="28"/>
        </w:rPr>
        <w:t>User Interface and System</w:t>
      </w:r>
      <w:r>
        <w:rPr>
          <w:b/>
          <w:spacing w:val="30"/>
          <w:w w:val="115"/>
          <w:sz w:val="28"/>
        </w:rPr>
        <w:t xml:space="preserve"> </w:t>
      </w:r>
      <w:r>
        <w:rPr>
          <w:b/>
          <w:w w:val="115"/>
          <w:sz w:val="28"/>
        </w:rPr>
        <w:t>Architecture</w:t>
      </w:r>
    </w:p>
    <w:p w14:paraId="1D30219A" w14:textId="77777777" w:rsidR="00551168" w:rsidRDefault="00647E4E">
      <w:pPr>
        <w:pStyle w:val="ListParagraph"/>
        <w:numPr>
          <w:ilvl w:val="2"/>
          <w:numId w:val="4"/>
        </w:numPr>
        <w:tabs>
          <w:tab w:val="left" w:pos="1152"/>
          <w:tab w:val="left" w:pos="1153"/>
        </w:tabs>
        <w:spacing w:before="228"/>
        <w:ind w:hanging="823"/>
        <w:rPr>
          <w:b/>
          <w:sz w:val="24"/>
        </w:rPr>
      </w:pPr>
      <w:r>
        <w:rPr>
          <w:b/>
          <w:w w:val="115"/>
          <w:sz w:val="24"/>
        </w:rPr>
        <w:t>System</w:t>
      </w:r>
      <w:r>
        <w:rPr>
          <w:b/>
          <w:spacing w:val="19"/>
          <w:w w:val="115"/>
          <w:sz w:val="24"/>
        </w:rPr>
        <w:t xml:space="preserve"> </w:t>
      </w:r>
      <w:r>
        <w:rPr>
          <w:b/>
          <w:w w:val="115"/>
          <w:sz w:val="24"/>
        </w:rPr>
        <w:t>Architecture</w:t>
      </w:r>
    </w:p>
    <w:p w14:paraId="5A85D4D4" w14:textId="77777777" w:rsidR="00551168" w:rsidRDefault="00551168">
      <w:pPr>
        <w:pStyle w:val="BodyText"/>
        <w:spacing w:before="7"/>
        <w:rPr>
          <w:b/>
          <w:sz w:val="20"/>
        </w:rPr>
      </w:pPr>
    </w:p>
    <w:p w14:paraId="5B42B895" w14:textId="77777777" w:rsidR="00551168" w:rsidRDefault="00647E4E">
      <w:pPr>
        <w:pStyle w:val="BodyText"/>
        <w:spacing w:line="312" w:lineRule="auto"/>
        <w:ind w:left="330" w:right="1527"/>
        <w:jc w:val="both"/>
      </w:pPr>
      <w:r>
        <w:rPr>
          <w:w w:val="105"/>
        </w:rPr>
        <w:t>There are three main components which make up the system architecture. The first most essential component is the user, who is important as the system must serve as an essen-  tial tool to assist them around the workplace. Their decision-making process drives the capabilities of the Augmented Reality application to their extent. The second component  is the recommendation system which, as previously explained, provides collaborative and similarity</w:t>
      </w:r>
      <w:r>
        <w:rPr>
          <w:spacing w:val="14"/>
          <w:w w:val="105"/>
        </w:rPr>
        <w:t xml:space="preserve"> </w:t>
      </w:r>
      <w:r>
        <w:rPr>
          <w:w w:val="105"/>
        </w:rPr>
        <w:t>based</w:t>
      </w:r>
      <w:r>
        <w:rPr>
          <w:spacing w:val="15"/>
          <w:w w:val="105"/>
        </w:rPr>
        <w:t xml:space="preserve"> </w:t>
      </w:r>
      <w:r>
        <w:rPr>
          <w:w w:val="105"/>
        </w:rPr>
        <w:t>filtering</w:t>
      </w:r>
      <w:r>
        <w:rPr>
          <w:spacing w:val="15"/>
          <w:w w:val="105"/>
        </w:rPr>
        <w:t xml:space="preserve"> </w:t>
      </w:r>
      <w:r>
        <w:rPr>
          <w:w w:val="105"/>
        </w:rPr>
        <w:t>techniques,</w:t>
      </w:r>
      <w:r>
        <w:rPr>
          <w:spacing w:val="16"/>
          <w:w w:val="105"/>
        </w:rPr>
        <w:t xml:space="preserve"> </w:t>
      </w:r>
      <w:r>
        <w:rPr>
          <w:w w:val="105"/>
        </w:rPr>
        <w:t>depending</w:t>
      </w:r>
      <w:r>
        <w:rPr>
          <w:spacing w:val="15"/>
          <w:w w:val="105"/>
        </w:rPr>
        <w:t xml:space="preserve"> </w:t>
      </w:r>
      <w:r>
        <w:rPr>
          <w:w w:val="105"/>
        </w:rPr>
        <w:t>on</w:t>
      </w:r>
      <w:r>
        <w:rPr>
          <w:spacing w:val="15"/>
          <w:w w:val="105"/>
        </w:rPr>
        <w:t xml:space="preserve"> </w:t>
      </w:r>
      <w:r>
        <w:rPr>
          <w:w w:val="105"/>
        </w:rPr>
        <w:t>the</w:t>
      </w:r>
      <w:r>
        <w:rPr>
          <w:spacing w:val="15"/>
          <w:w w:val="105"/>
        </w:rPr>
        <w:t xml:space="preserve"> </w:t>
      </w:r>
      <w:r>
        <w:rPr>
          <w:w w:val="105"/>
        </w:rPr>
        <w:t>user’s</w:t>
      </w:r>
      <w:r>
        <w:rPr>
          <w:spacing w:val="15"/>
          <w:w w:val="105"/>
        </w:rPr>
        <w:t xml:space="preserve"> </w:t>
      </w:r>
      <w:r>
        <w:rPr>
          <w:w w:val="105"/>
        </w:rPr>
        <w:t>prole.</w:t>
      </w:r>
      <w:r>
        <w:rPr>
          <w:spacing w:val="45"/>
          <w:w w:val="105"/>
        </w:rPr>
        <w:t xml:space="preserve"> </w:t>
      </w:r>
      <w:r>
        <w:rPr>
          <w:w w:val="105"/>
        </w:rPr>
        <w:t>The</w:t>
      </w:r>
      <w:r>
        <w:rPr>
          <w:spacing w:val="15"/>
          <w:w w:val="105"/>
        </w:rPr>
        <w:t xml:space="preserve"> </w:t>
      </w:r>
      <w:r>
        <w:rPr>
          <w:w w:val="105"/>
        </w:rPr>
        <w:t>third</w:t>
      </w:r>
      <w:r>
        <w:rPr>
          <w:spacing w:val="15"/>
          <w:w w:val="105"/>
        </w:rPr>
        <w:t xml:space="preserve"> </w:t>
      </w:r>
      <w:r>
        <w:rPr>
          <w:w w:val="105"/>
        </w:rPr>
        <w:t>component</w:t>
      </w:r>
    </w:p>
    <w:p w14:paraId="29B017BA" w14:textId="77777777" w:rsidR="00551168" w:rsidRDefault="00551168">
      <w:pPr>
        <w:spacing w:line="312" w:lineRule="auto"/>
        <w:jc w:val="both"/>
        <w:sectPr w:rsidR="00551168">
          <w:pgSz w:w="12240" w:h="15840"/>
          <w:pgMar w:top="1500" w:right="0" w:bottom="1300" w:left="1200" w:header="0" w:footer="1110" w:gutter="0"/>
          <w:cols w:space="720"/>
        </w:sectPr>
      </w:pPr>
    </w:p>
    <w:p w14:paraId="638B0E1D" w14:textId="77777777" w:rsidR="00551168" w:rsidRDefault="00551168">
      <w:pPr>
        <w:pStyle w:val="BodyText"/>
        <w:spacing w:before="3"/>
        <w:rPr>
          <w:sz w:val="16"/>
        </w:rPr>
      </w:pPr>
    </w:p>
    <w:p w14:paraId="68A95CAD" w14:textId="77777777" w:rsidR="00551168" w:rsidRDefault="00647E4E">
      <w:pPr>
        <w:pStyle w:val="BodyText"/>
        <w:spacing w:before="56" w:line="312" w:lineRule="auto"/>
        <w:ind w:left="330" w:right="1529"/>
        <w:jc w:val="both"/>
      </w:pPr>
      <w:r>
        <w:rPr>
          <w:w w:val="105"/>
        </w:rPr>
        <w:t xml:space="preserve">is the Augmented Reality provided </w:t>
      </w:r>
      <w:r>
        <w:rPr>
          <w:spacing w:val="-4"/>
          <w:w w:val="105"/>
        </w:rPr>
        <w:t xml:space="preserve">by </w:t>
      </w:r>
      <w:r>
        <w:rPr>
          <w:spacing w:val="-3"/>
          <w:w w:val="105"/>
        </w:rPr>
        <w:t xml:space="preserve">Vuforia. </w:t>
      </w:r>
      <w:r>
        <w:rPr>
          <w:w w:val="105"/>
        </w:rPr>
        <w:t xml:space="preserve">This component can </w:t>
      </w:r>
      <w:r>
        <w:rPr>
          <w:spacing w:val="3"/>
          <w:w w:val="105"/>
        </w:rPr>
        <w:t xml:space="preserve">be </w:t>
      </w:r>
      <w:r>
        <w:rPr>
          <w:w w:val="105"/>
        </w:rPr>
        <w:t xml:space="preserve">further subdivided into </w:t>
      </w:r>
      <w:r>
        <w:rPr>
          <w:spacing w:val="-5"/>
          <w:w w:val="105"/>
        </w:rPr>
        <w:t xml:space="preserve">two </w:t>
      </w:r>
      <w:r>
        <w:rPr>
          <w:w w:val="105"/>
        </w:rPr>
        <w:t xml:space="preserve">other sub-components, </w:t>
      </w:r>
      <w:r>
        <w:rPr>
          <w:spacing w:val="-3"/>
          <w:w w:val="105"/>
        </w:rPr>
        <w:t xml:space="preserve">namely, </w:t>
      </w:r>
      <w:r>
        <w:rPr>
          <w:w w:val="105"/>
        </w:rPr>
        <w:t>the SDK library and the built architecture within Unity tailored for this</w:t>
      </w:r>
      <w:r>
        <w:rPr>
          <w:spacing w:val="61"/>
          <w:w w:val="105"/>
        </w:rPr>
        <w:t xml:space="preserve"> </w:t>
      </w:r>
      <w:r>
        <w:rPr>
          <w:w w:val="105"/>
        </w:rPr>
        <w:t>project.</w:t>
      </w:r>
    </w:p>
    <w:p w14:paraId="44555980" w14:textId="77777777" w:rsidR="00551168" w:rsidRDefault="00551168">
      <w:pPr>
        <w:pStyle w:val="BodyText"/>
        <w:spacing w:before="1"/>
        <w:rPr>
          <w:sz w:val="31"/>
        </w:rPr>
      </w:pPr>
    </w:p>
    <w:p w14:paraId="1957589F" w14:textId="77777777" w:rsidR="00551168" w:rsidRDefault="00647E4E">
      <w:pPr>
        <w:pStyle w:val="BodyText"/>
        <w:spacing w:line="312" w:lineRule="auto"/>
        <w:ind w:left="330" w:right="1527"/>
        <w:jc w:val="both"/>
      </w:pPr>
      <w:r>
        <w:rPr>
          <w:w w:val="105"/>
        </w:rPr>
        <w:t>As explained in [18], Vuforia AR SDK consists of the smartphone’s camera and the target resources (the targets’ database) communicating with the tracker. The tracker then detects the real world objects, converting each frame and snapshot to render augmented logic back on the user’s smartphone. Figure 13 shows graphically how Vuforia’s AR SDK works.</w:t>
      </w:r>
    </w:p>
    <w:p w14:paraId="46EF8C6D" w14:textId="77777777" w:rsidR="00551168" w:rsidRDefault="00551168">
      <w:pPr>
        <w:pStyle w:val="BodyText"/>
        <w:spacing w:before="1"/>
        <w:rPr>
          <w:sz w:val="31"/>
        </w:rPr>
      </w:pPr>
    </w:p>
    <w:p w14:paraId="6EEB0211" w14:textId="77777777" w:rsidR="00551168" w:rsidRDefault="00647E4E">
      <w:pPr>
        <w:pStyle w:val="BodyText"/>
        <w:spacing w:line="312" w:lineRule="auto"/>
        <w:ind w:left="330" w:right="1526"/>
        <w:jc w:val="both"/>
      </w:pPr>
      <w:r>
        <w:rPr>
          <w:w w:val="105"/>
        </w:rPr>
        <w:t>The built architecture within Unity consists of three features. The first feature is called ‘Offices’, which allows the user to wander around the workplace and view augmented information from the office markers. The second feature is ‘Locate’, which offers office</w:t>
      </w:r>
      <w:r>
        <w:rPr>
          <w:spacing w:val="-45"/>
          <w:w w:val="105"/>
        </w:rPr>
        <w:t xml:space="preserve"> </w:t>
      </w:r>
      <w:r>
        <w:rPr>
          <w:w w:val="105"/>
        </w:rPr>
        <w:t>in- formation and offline directions to the user, depending on their preferred recommendation. The</w:t>
      </w:r>
      <w:r>
        <w:rPr>
          <w:spacing w:val="-11"/>
          <w:w w:val="105"/>
        </w:rPr>
        <w:t xml:space="preserve"> </w:t>
      </w:r>
      <w:r>
        <w:rPr>
          <w:w w:val="105"/>
        </w:rPr>
        <w:t>third</w:t>
      </w:r>
      <w:r>
        <w:rPr>
          <w:spacing w:val="-10"/>
          <w:w w:val="105"/>
        </w:rPr>
        <w:t xml:space="preserve"> </w:t>
      </w:r>
      <w:r>
        <w:rPr>
          <w:w w:val="105"/>
        </w:rPr>
        <w:t>feature</w:t>
      </w:r>
      <w:r>
        <w:rPr>
          <w:spacing w:val="-10"/>
          <w:w w:val="105"/>
        </w:rPr>
        <w:t xml:space="preserve"> </w:t>
      </w:r>
      <w:r>
        <w:rPr>
          <w:w w:val="105"/>
        </w:rPr>
        <w:t>is</w:t>
      </w:r>
      <w:r>
        <w:rPr>
          <w:spacing w:val="-10"/>
          <w:w w:val="105"/>
        </w:rPr>
        <w:t xml:space="preserve"> </w:t>
      </w:r>
      <w:r>
        <w:rPr>
          <w:w w:val="105"/>
        </w:rPr>
        <w:t>‘Coffee</w:t>
      </w:r>
      <w:r>
        <w:rPr>
          <w:spacing w:val="-11"/>
          <w:w w:val="105"/>
        </w:rPr>
        <w:t xml:space="preserve"> </w:t>
      </w:r>
      <w:r>
        <w:rPr>
          <w:w w:val="105"/>
        </w:rPr>
        <w:t>Machine’,</w:t>
      </w:r>
      <w:r>
        <w:rPr>
          <w:spacing w:val="-8"/>
          <w:w w:val="105"/>
        </w:rPr>
        <w:t xml:space="preserve"> </w:t>
      </w:r>
      <w:r>
        <w:rPr>
          <w:w w:val="105"/>
        </w:rPr>
        <w:t>which</w:t>
      </w:r>
      <w:r>
        <w:rPr>
          <w:spacing w:val="-11"/>
          <w:w w:val="105"/>
        </w:rPr>
        <w:t xml:space="preserve"> </w:t>
      </w:r>
      <w:r>
        <w:rPr>
          <w:w w:val="105"/>
        </w:rPr>
        <w:t>provides</w:t>
      </w:r>
      <w:r>
        <w:rPr>
          <w:spacing w:val="-10"/>
          <w:w w:val="105"/>
        </w:rPr>
        <w:t xml:space="preserve"> </w:t>
      </w:r>
      <w:r>
        <w:rPr>
          <w:w w:val="105"/>
        </w:rPr>
        <w:t>employees</w:t>
      </w:r>
      <w:r>
        <w:rPr>
          <w:spacing w:val="-10"/>
          <w:w w:val="105"/>
        </w:rPr>
        <w:t xml:space="preserve"> </w:t>
      </w:r>
      <w:r>
        <w:rPr>
          <w:w w:val="105"/>
        </w:rPr>
        <w:t>and</w:t>
      </w:r>
      <w:r>
        <w:rPr>
          <w:spacing w:val="-10"/>
          <w:w w:val="105"/>
        </w:rPr>
        <w:t xml:space="preserve"> </w:t>
      </w:r>
      <w:r>
        <w:rPr>
          <w:w w:val="105"/>
        </w:rPr>
        <w:t>visitors</w:t>
      </w:r>
      <w:r>
        <w:rPr>
          <w:spacing w:val="-11"/>
          <w:w w:val="105"/>
        </w:rPr>
        <w:t xml:space="preserve"> </w:t>
      </w:r>
      <w:r>
        <w:rPr>
          <w:w w:val="105"/>
        </w:rPr>
        <w:t>with</w:t>
      </w:r>
      <w:r>
        <w:rPr>
          <w:spacing w:val="-10"/>
          <w:w w:val="105"/>
        </w:rPr>
        <w:t xml:space="preserve"> </w:t>
      </w:r>
      <w:r>
        <w:rPr>
          <w:w w:val="105"/>
        </w:rPr>
        <w:t xml:space="preserve">informa- tion on </w:t>
      </w:r>
      <w:r>
        <w:rPr>
          <w:spacing w:val="-3"/>
          <w:w w:val="105"/>
        </w:rPr>
        <w:t xml:space="preserve">how </w:t>
      </w:r>
      <w:r>
        <w:rPr>
          <w:w w:val="105"/>
        </w:rPr>
        <w:t>to make use of the coffee machine. This information is provided through text, images, and video</w:t>
      </w:r>
      <w:r>
        <w:rPr>
          <w:spacing w:val="44"/>
          <w:w w:val="105"/>
        </w:rPr>
        <w:t xml:space="preserve"> </w:t>
      </w:r>
      <w:r>
        <w:rPr>
          <w:w w:val="105"/>
        </w:rPr>
        <w:t>instructions.</w:t>
      </w:r>
    </w:p>
    <w:p w14:paraId="48BB4986" w14:textId="77777777" w:rsidR="00551168" w:rsidRDefault="00551168">
      <w:pPr>
        <w:pStyle w:val="BodyText"/>
        <w:spacing w:before="1"/>
        <w:rPr>
          <w:sz w:val="31"/>
        </w:rPr>
      </w:pPr>
    </w:p>
    <w:p w14:paraId="5400838D" w14:textId="77777777" w:rsidR="00551168" w:rsidRDefault="00647E4E">
      <w:pPr>
        <w:pStyle w:val="BodyText"/>
        <w:spacing w:line="312" w:lineRule="auto"/>
        <w:ind w:left="330" w:right="1526"/>
        <w:jc w:val="both"/>
      </w:pPr>
      <w:r>
        <w:rPr>
          <w:w w:val="105"/>
        </w:rPr>
        <w:t xml:space="preserve">The main challenge encountered </w:t>
      </w:r>
      <w:r>
        <w:rPr>
          <w:spacing w:val="-3"/>
          <w:w w:val="105"/>
        </w:rPr>
        <w:t xml:space="preserve">was </w:t>
      </w:r>
      <w:r>
        <w:rPr>
          <w:w w:val="105"/>
        </w:rPr>
        <w:t xml:space="preserve">in the first </w:t>
      </w:r>
      <w:r>
        <w:rPr>
          <w:spacing w:val="-5"/>
          <w:w w:val="105"/>
        </w:rPr>
        <w:t xml:space="preserve">two </w:t>
      </w:r>
      <w:r>
        <w:rPr>
          <w:w w:val="105"/>
        </w:rPr>
        <w:t xml:space="preserve">features. </w:t>
      </w:r>
      <w:r>
        <w:rPr>
          <w:spacing w:val="-3"/>
          <w:w w:val="105"/>
        </w:rPr>
        <w:t xml:space="preserve">Vuforia  </w:t>
      </w:r>
      <w:r>
        <w:rPr>
          <w:w w:val="105"/>
        </w:rPr>
        <w:t xml:space="preserve">can detect mul-  tiple image targets, but can only detect one model target for every scene within </w:t>
      </w:r>
      <w:r>
        <w:rPr>
          <w:spacing w:val="-5"/>
          <w:w w:val="105"/>
        </w:rPr>
        <w:t xml:space="preserve">Unity. </w:t>
      </w:r>
      <w:r>
        <w:rPr>
          <w:spacing w:val="-3"/>
          <w:w w:val="105"/>
        </w:rPr>
        <w:t xml:space="preserve">However, </w:t>
      </w:r>
      <w:r>
        <w:rPr>
          <w:w w:val="105"/>
        </w:rPr>
        <w:t xml:space="preserve">using model targets in certain scenarios can provide a more efficient user ex- perience as the real-world </w:t>
      </w:r>
      <w:r>
        <w:rPr>
          <w:spacing w:val="2"/>
          <w:w w:val="105"/>
        </w:rPr>
        <w:t xml:space="preserve">object </w:t>
      </w:r>
      <w:r>
        <w:rPr>
          <w:w w:val="105"/>
        </w:rPr>
        <w:t xml:space="preserve">is more recognisable since deep learning techniques are utilised for recognition, rather than just traditional computer vision techniques. Therefore, a combination of image targets and model targets </w:t>
      </w:r>
      <w:r>
        <w:rPr>
          <w:spacing w:val="-3"/>
          <w:w w:val="105"/>
        </w:rPr>
        <w:t xml:space="preserve">was </w:t>
      </w:r>
      <w:r>
        <w:rPr>
          <w:w w:val="105"/>
        </w:rPr>
        <w:t xml:space="preserve">used. The </w:t>
      </w:r>
      <w:r>
        <w:rPr>
          <w:spacing w:val="2"/>
          <w:w w:val="105"/>
        </w:rPr>
        <w:t xml:space="preserve">object </w:t>
      </w:r>
      <w:r>
        <w:rPr>
          <w:w w:val="105"/>
        </w:rPr>
        <w:t>is first detected using traditional computer vision methods, and once it is recognised that the user if inter- ested,</w:t>
      </w:r>
      <w:r>
        <w:rPr>
          <w:spacing w:val="-3"/>
          <w:w w:val="105"/>
        </w:rPr>
        <w:t xml:space="preserve"> </w:t>
      </w:r>
      <w:r>
        <w:rPr>
          <w:w w:val="105"/>
        </w:rPr>
        <w:t>can</w:t>
      </w:r>
      <w:r>
        <w:rPr>
          <w:spacing w:val="-7"/>
          <w:w w:val="105"/>
        </w:rPr>
        <w:t xml:space="preserve"> </w:t>
      </w:r>
      <w:r>
        <w:rPr>
          <w:w w:val="105"/>
        </w:rPr>
        <w:t>prompt</w:t>
      </w:r>
      <w:r>
        <w:rPr>
          <w:spacing w:val="-8"/>
          <w:w w:val="105"/>
        </w:rPr>
        <w:t xml:space="preserve"> </w:t>
      </w:r>
      <w:r>
        <w:rPr>
          <w:w w:val="105"/>
        </w:rPr>
        <w:t>to</w:t>
      </w:r>
      <w:r>
        <w:rPr>
          <w:spacing w:val="-7"/>
          <w:w w:val="105"/>
        </w:rPr>
        <w:t xml:space="preserve"> </w:t>
      </w:r>
      <w:r>
        <w:rPr>
          <w:w w:val="105"/>
        </w:rPr>
        <w:t>view</w:t>
      </w:r>
      <w:r>
        <w:rPr>
          <w:spacing w:val="-7"/>
          <w:w w:val="105"/>
        </w:rPr>
        <w:t xml:space="preserve"> </w:t>
      </w:r>
      <w:r>
        <w:rPr>
          <w:spacing w:val="-3"/>
          <w:w w:val="105"/>
        </w:rPr>
        <w:t>relevant</w:t>
      </w:r>
      <w:r>
        <w:rPr>
          <w:spacing w:val="-8"/>
          <w:w w:val="105"/>
        </w:rPr>
        <w:t xml:space="preserve"> </w:t>
      </w:r>
      <w:r>
        <w:rPr>
          <w:w w:val="105"/>
        </w:rPr>
        <w:t>information</w:t>
      </w:r>
      <w:r>
        <w:rPr>
          <w:spacing w:val="-7"/>
          <w:w w:val="105"/>
        </w:rPr>
        <w:t xml:space="preserve"> </w:t>
      </w:r>
      <w:r>
        <w:rPr>
          <w:w w:val="105"/>
        </w:rPr>
        <w:t>according</w:t>
      </w:r>
      <w:r>
        <w:rPr>
          <w:spacing w:val="-7"/>
          <w:w w:val="105"/>
        </w:rPr>
        <w:t xml:space="preserve"> </w:t>
      </w:r>
      <w:r>
        <w:rPr>
          <w:w w:val="105"/>
        </w:rPr>
        <w:t>to</w:t>
      </w:r>
      <w:r>
        <w:rPr>
          <w:spacing w:val="-8"/>
          <w:w w:val="105"/>
        </w:rPr>
        <w:t xml:space="preserve"> </w:t>
      </w:r>
      <w:r>
        <w:rPr>
          <w:w w:val="105"/>
        </w:rPr>
        <w:t>the</w:t>
      </w:r>
      <w:r>
        <w:rPr>
          <w:spacing w:val="-7"/>
          <w:w w:val="105"/>
        </w:rPr>
        <w:t xml:space="preserve"> </w:t>
      </w:r>
      <w:r>
        <w:rPr>
          <w:w w:val="105"/>
        </w:rPr>
        <w:t>marker</w:t>
      </w:r>
      <w:r>
        <w:rPr>
          <w:spacing w:val="-7"/>
          <w:w w:val="105"/>
        </w:rPr>
        <w:t xml:space="preserve"> </w:t>
      </w:r>
      <w:r>
        <w:rPr>
          <w:w w:val="105"/>
        </w:rPr>
        <w:t>being</w:t>
      </w:r>
      <w:r>
        <w:rPr>
          <w:spacing w:val="-8"/>
          <w:w w:val="105"/>
        </w:rPr>
        <w:t xml:space="preserve"> </w:t>
      </w:r>
      <w:r>
        <w:rPr>
          <w:w w:val="105"/>
        </w:rPr>
        <w:t>recognised</w:t>
      </w:r>
      <w:r>
        <w:rPr>
          <w:spacing w:val="-7"/>
          <w:w w:val="105"/>
        </w:rPr>
        <w:t xml:space="preserve"> </w:t>
      </w:r>
      <w:r>
        <w:rPr>
          <w:spacing w:val="-4"/>
          <w:w w:val="105"/>
        </w:rPr>
        <w:t xml:space="preserve">by </w:t>
      </w:r>
      <w:r>
        <w:rPr>
          <w:w w:val="105"/>
        </w:rPr>
        <w:t xml:space="preserve">clicking the open button. The model target is activated once the user prompts to view the respective augmented information, and is deactivated once the user exits the augmented information. Therefore, through a combination of traditional computer vision and deep learning, a more accurate system is provided thereby offering efficiency and an immersive experience.  It is further a solution to one of </w:t>
      </w:r>
      <w:r>
        <w:rPr>
          <w:spacing w:val="-3"/>
          <w:w w:val="105"/>
        </w:rPr>
        <w:t xml:space="preserve">Vuforia’s  </w:t>
      </w:r>
      <w:r>
        <w:rPr>
          <w:w w:val="105"/>
        </w:rPr>
        <w:t>lacking features which still does  not enable the users to use multiple model targets in one. Therefore, the aforementioned technique</w:t>
      </w:r>
      <w:r>
        <w:rPr>
          <w:spacing w:val="14"/>
          <w:w w:val="105"/>
        </w:rPr>
        <w:t xml:space="preserve"> </w:t>
      </w:r>
      <w:r>
        <w:rPr>
          <w:w w:val="105"/>
        </w:rPr>
        <w:t>served</w:t>
      </w:r>
      <w:r>
        <w:rPr>
          <w:spacing w:val="14"/>
          <w:w w:val="105"/>
        </w:rPr>
        <w:t xml:space="preserve"> </w:t>
      </w:r>
      <w:r>
        <w:rPr>
          <w:w w:val="105"/>
        </w:rPr>
        <w:t>as</w:t>
      </w:r>
      <w:r>
        <w:rPr>
          <w:spacing w:val="15"/>
          <w:w w:val="105"/>
        </w:rPr>
        <w:t xml:space="preserve"> </w:t>
      </w:r>
      <w:r>
        <w:rPr>
          <w:w w:val="105"/>
        </w:rPr>
        <w:t>a</w:t>
      </w:r>
      <w:r>
        <w:rPr>
          <w:spacing w:val="14"/>
          <w:w w:val="105"/>
        </w:rPr>
        <w:t xml:space="preserve"> </w:t>
      </w:r>
      <w:r>
        <w:rPr>
          <w:w w:val="105"/>
        </w:rPr>
        <w:t>workaround</w:t>
      </w:r>
      <w:r>
        <w:rPr>
          <w:spacing w:val="14"/>
          <w:w w:val="105"/>
        </w:rPr>
        <w:t xml:space="preserve"> </w:t>
      </w:r>
      <w:r>
        <w:rPr>
          <w:w w:val="105"/>
        </w:rPr>
        <w:t>to</w:t>
      </w:r>
      <w:r>
        <w:rPr>
          <w:spacing w:val="15"/>
          <w:w w:val="105"/>
        </w:rPr>
        <w:t xml:space="preserve"> </w:t>
      </w:r>
      <w:r>
        <w:rPr>
          <w:w w:val="105"/>
        </w:rPr>
        <w:t>use</w:t>
      </w:r>
      <w:r>
        <w:rPr>
          <w:spacing w:val="14"/>
          <w:w w:val="105"/>
        </w:rPr>
        <w:t xml:space="preserve"> </w:t>
      </w:r>
      <w:r>
        <w:rPr>
          <w:w w:val="105"/>
        </w:rPr>
        <w:t>multiple</w:t>
      </w:r>
      <w:r>
        <w:rPr>
          <w:spacing w:val="14"/>
          <w:w w:val="105"/>
        </w:rPr>
        <w:t xml:space="preserve"> </w:t>
      </w:r>
      <w:r>
        <w:rPr>
          <w:w w:val="105"/>
        </w:rPr>
        <w:t>model</w:t>
      </w:r>
      <w:r>
        <w:rPr>
          <w:spacing w:val="15"/>
          <w:w w:val="105"/>
        </w:rPr>
        <w:t xml:space="preserve"> </w:t>
      </w:r>
      <w:r>
        <w:rPr>
          <w:w w:val="105"/>
        </w:rPr>
        <w:t>targets.</w:t>
      </w:r>
    </w:p>
    <w:p w14:paraId="32C3AB50" w14:textId="77777777" w:rsidR="00551168" w:rsidRDefault="00551168">
      <w:pPr>
        <w:spacing w:line="312" w:lineRule="auto"/>
        <w:jc w:val="both"/>
        <w:sectPr w:rsidR="00551168">
          <w:pgSz w:w="12240" w:h="15840"/>
          <w:pgMar w:top="1500" w:right="0" w:bottom="1300" w:left="1200" w:header="0" w:footer="1110" w:gutter="0"/>
          <w:cols w:space="720"/>
        </w:sectPr>
      </w:pPr>
    </w:p>
    <w:p w14:paraId="178FF5E8" w14:textId="77777777" w:rsidR="00551168" w:rsidRDefault="00551168">
      <w:pPr>
        <w:pStyle w:val="BodyText"/>
        <w:spacing w:before="3"/>
        <w:rPr>
          <w:sz w:val="16"/>
        </w:rPr>
      </w:pPr>
    </w:p>
    <w:p w14:paraId="08D97098" w14:textId="77777777" w:rsidR="00551168" w:rsidRDefault="00647E4E">
      <w:pPr>
        <w:pStyle w:val="ListParagraph"/>
        <w:numPr>
          <w:ilvl w:val="2"/>
          <w:numId w:val="4"/>
        </w:numPr>
        <w:tabs>
          <w:tab w:val="left" w:pos="1152"/>
          <w:tab w:val="left" w:pos="1153"/>
        </w:tabs>
        <w:spacing w:before="56"/>
        <w:ind w:hanging="823"/>
        <w:rPr>
          <w:b/>
          <w:sz w:val="24"/>
        </w:rPr>
      </w:pPr>
      <w:r>
        <w:rPr>
          <w:b/>
          <w:w w:val="115"/>
          <w:sz w:val="24"/>
        </w:rPr>
        <w:t>User</w:t>
      </w:r>
      <w:r>
        <w:rPr>
          <w:b/>
          <w:spacing w:val="19"/>
          <w:w w:val="115"/>
          <w:sz w:val="24"/>
        </w:rPr>
        <w:t xml:space="preserve"> </w:t>
      </w:r>
      <w:r>
        <w:rPr>
          <w:b/>
          <w:w w:val="115"/>
          <w:sz w:val="24"/>
        </w:rPr>
        <w:t>Interface</w:t>
      </w:r>
    </w:p>
    <w:p w14:paraId="18C12A3F" w14:textId="77777777" w:rsidR="00551168" w:rsidRDefault="00551168">
      <w:pPr>
        <w:pStyle w:val="BodyText"/>
        <w:spacing w:before="7"/>
        <w:rPr>
          <w:b/>
          <w:sz w:val="20"/>
        </w:rPr>
      </w:pPr>
    </w:p>
    <w:p w14:paraId="457E811D" w14:textId="77777777" w:rsidR="00551168" w:rsidRDefault="00647E4E">
      <w:pPr>
        <w:pStyle w:val="BodyText"/>
        <w:spacing w:line="312" w:lineRule="auto"/>
        <w:ind w:left="330" w:right="1526"/>
        <w:jc w:val="both"/>
      </w:pPr>
      <w:r>
        <w:rPr>
          <w:w w:val="105"/>
        </w:rPr>
        <w:t>When the application starts, the user is presented with three options: ‘Offices’, ‘Locate’, and</w:t>
      </w:r>
      <w:r>
        <w:rPr>
          <w:spacing w:val="-15"/>
          <w:w w:val="105"/>
        </w:rPr>
        <w:t xml:space="preserve"> </w:t>
      </w:r>
      <w:r>
        <w:rPr>
          <w:w w:val="105"/>
        </w:rPr>
        <w:t>‘Coffee</w:t>
      </w:r>
      <w:r>
        <w:rPr>
          <w:spacing w:val="-14"/>
          <w:w w:val="105"/>
        </w:rPr>
        <w:t xml:space="preserve"> </w:t>
      </w:r>
      <w:r>
        <w:rPr>
          <w:w w:val="105"/>
        </w:rPr>
        <w:t>Machine’</w:t>
      </w:r>
      <w:r>
        <w:rPr>
          <w:spacing w:val="-14"/>
          <w:w w:val="105"/>
        </w:rPr>
        <w:t xml:space="preserve"> </w:t>
      </w:r>
      <w:r>
        <w:rPr>
          <w:w w:val="105"/>
        </w:rPr>
        <w:t>(figure</w:t>
      </w:r>
      <w:r>
        <w:rPr>
          <w:spacing w:val="-15"/>
          <w:w w:val="105"/>
        </w:rPr>
        <w:t xml:space="preserve"> </w:t>
      </w:r>
      <w:r>
        <w:rPr>
          <w:w w:val="105"/>
        </w:rPr>
        <w:t>14).</w:t>
      </w:r>
      <w:r>
        <w:rPr>
          <w:spacing w:val="14"/>
          <w:w w:val="105"/>
        </w:rPr>
        <w:t xml:space="preserve"> </w:t>
      </w:r>
      <w:r>
        <w:rPr>
          <w:w w:val="105"/>
        </w:rPr>
        <w:t>‘Offices’</w:t>
      </w:r>
      <w:r>
        <w:rPr>
          <w:spacing w:val="-14"/>
          <w:w w:val="105"/>
        </w:rPr>
        <w:t xml:space="preserve"> </w:t>
      </w:r>
      <w:r>
        <w:rPr>
          <w:w w:val="105"/>
        </w:rPr>
        <w:t>directs</w:t>
      </w:r>
      <w:r>
        <w:rPr>
          <w:spacing w:val="-14"/>
          <w:w w:val="105"/>
        </w:rPr>
        <w:t xml:space="preserve"> </w:t>
      </w:r>
      <w:r>
        <w:rPr>
          <w:w w:val="105"/>
        </w:rPr>
        <w:t>the</w:t>
      </w:r>
      <w:r>
        <w:rPr>
          <w:spacing w:val="-14"/>
          <w:w w:val="105"/>
        </w:rPr>
        <w:t xml:space="preserve"> </w:t>
      </w:r>
      <w:r>
        <w:rPr>
          <w:w w:val="105"/>
        </w:rPr>
        <w:t>user</w:t>
      </w:r>
      <w:r>
        <w:rPr>
          <w:spacing w:val="-15"/>
          <w:w w:val="105"/>
        </w:rPr>
        <w:t xml:space="preserve"> </w:t>
      </w:r>
      <w:r>
        <w:rPr>
          <w:w w:val="105"/>
        </w:rPr>
        <w:t>to</w:t>
      </w:r>
      <w:r>
        <w:rPr>
          <w:spacing w:val="-15"/>
          <w:w w:val="105"/>
        </w:rPr>
        <w:t xml:space="preserve"> </w:t>
      </w:r>
      <w:r>
        <w:rPr>
          <w:w w:val="105"/>
        </w:rPr>
        <w:t>the</w:t>
      </w:r>
      <w:r>
        <w:rPr>
          <w:spacing w:val="-14"/>
          <w:w w:val="105"/>
        </w:rPr>
        <w:t xml:space="preserve"> </w:t>
      </w:r>
      <w:r>
        <w:rPr>
          <w:w w:val="105"/>
        </w:rPr>
        <w:t>augmented</w:t>
      </w:r>
      <w:r>
        <w:rPr>
          <w:spacing w:val="-14"/>
          <w:w w:val="105"/>
        </w:rPr>
        <w:t xml:space="preserve"> </w:t>
      </w:r>
      <w:r>
        <w:rPr>
          <w:w w:val="105"/>
        </w:rPr>
        <w:t>reality</w:t>
      </w:r>
      <w:r>
        <w:rPr>
          <w:spacing w:val="-15"/>
          <w:w w:val="105"/>
        </w:rPr>
        <w:t xml:space="preserve"> </w:t>
      </w:r>
      <w:r>
        <w:rPr>
          <w:w w:val="105"/>
        </w:rPr>
        <w:t xml:space="preserve">system, where the user can wander around the workplace and view augmented information about the offices.   ‘Locate’ directs the user to select a prole between an intern and a visitor.    </w:t>
      </w:r>
      <w:r>
        <w:rPr>
          <w:spacing w:val="-7"/>
          <w:w w:val="105"/>
        </w:rPr>
        <w:t xml:space="preserve">For </w:t>
      </w:r>
      <w:r>
        <w:rPr>
          <w:w w:val="105"/>
        </w:rPr>
        <w:t xml:space="preserve">the visitor’s prole, the user chooses a task from the following options via a dropdown button: visit, interview, and </w:t>
      </w:r>
      <w:r>
        <w:rPr>
          <w:spacing w:val="-3"/>
          <w:w w:val="105"/>
        </w:rPr>
        <w:t xml:space="preserve">delivery. </w:t>
      </w:r>
      <w:r>
        <w:rPr>
          <w:w w:val="105"/>
        </w:rPr>
        <w:t xml:space="preserve">As shown in Figure 17, the user is provided with three recommendations, each containing features which are recommended via an </w:t>
      </w:r>
      <w:r>
        <w:rPr>
          <w:spacing w:val="-3"/>
          <w:w w:val="105"/>
        </w:rPr>
        <w:t xml:space="preserve">approval </w:t>
      </w:r>
      <w:r>
        <w:rPr>
          <w:w w:val="105"/>
        </w:rPr>
        <w:t xml:space="preserve">green sign, whereas those which are not recommended are represented </w:t>
      </w:r>
      <w:r>
        <w:rPr>
          <w:spacing w:val="-4"/>
          <w:w w:val="105"/>
        </w:rPr>
        <w:t xml:space="preserve">by </w:t>
      </w:r>
      <w:r>
        <w:rPr>
          <w:w w:val="105"/>
        </w:rPr>
        <w:t xml:space="preserve">an X-sign in red. The approved signs for accountant, human resources, manager, and secretary are clickable. Once </w:t>
      </w:r>
      <w:r>
        <w:rPr>
          <w:spacing w:val="-3"/>
          <w:w w:val="105"/>
        </w:rPr>
        <w:t xml:space="preserve">any </w:t>
      </w:r>
      <w:r>
        <w:rPr>
          <w:w w:val="105"/>
        </w:rPr>
        <w:t xml:space="preserve">one of them is clicked, it will direct the user to the Augmented Reality system, where they can view augmented information about the offices via the door markers and locate the respective office which </w:t>
      </w:r>
      <w:r>
        <w:rPr>
          <w:spacing w:val="-3"/>
          <w:w w:val="105"/>
        </w:rPr>
        <w:t xml:space="preserve">was </w:t>
      </w:r>
      <w:r>
        <w:rPr>
          <w:w w:val="105"/>
        </w:rPr>
        <w:t xml:space="preserve">previously clicked. Each office augments its </w:t>
      </w:r>
      <w:r>
        <w:rPr>
          <w:spacing w:val="-3"/>
          <w:w w:val="105"/>
        </w:rPr>
        <w:t xml:space="preserve">own </w:t>
      </w:r>
      <w:r>
        <w:rPr>
          <w:w w:val="105"/>
        </w:rPr>
        <w:t>respective main menu (figure</w:t>
      </w:r>
      <w:r>
        <w:rPr>
          <w:spacing w:val="57"/>
          <w:w w:val="105"/>
        </w:rPr>
        <w:t xml:space="preserve"> </w:t>
      </w:r>
      <w:r>
        <w:rPr>
          <w:w w:val="105"/>
        </w:rPr>
        <w:t>18).</w:t>
      </w:r>
    </w:p>
    <w:p w14:paraId="212C014A" w14:textId="77777777" w:rsidR="00551168" w:rsidRDefault="00551168">
      <w:pPr>
        <w:pStyle w:val="BodyText"/>
        <w:spacing w:before="10"/>
        <w:rPr>
          <w:sz w:val="30"/>
        </w:rPr>
      </w:pPr>
    </w:p>
    <w:p w14:paraId="303A3FDD" w14:textId="77777777" w:rsidR="00551168" w:rsidRDefault="00647E4E">
      <w:pPr>
        <w:pStyle w:val="BodyText"/>
        <w:spacing w:line="312" w:lineRule="auto"/>
        <w:ind w:left="330" w:right="1526"/>
        <w:jc w:val="both"/>
      </w:pPr>
      <w:r>
        <w:rPr>
          <w:w w:val="105"/>
        </w:rPr>
        <w:t xml:space="preserve">The details panel provides details of the room,  while the ‘Locate’ button augments a      3D hologram of the workplace and provides the user with hard-coded directions to the   oce they are interested in (figures 20 and 21). It can </w:t>
      </w:r>
      <w:r>
        <w:rPr>
          <w:spacing w:val="3"/>
          <w:w w:val="105"/>
        </w:rPr>
        <w:t xml:space="preserve">be </w:t>
      </w:r>
      <w:r>
        <w:rPr>
          <w:w w:val="105"/>
        </w:rPr>
        <w:t xml:space="preserve">observed that the offices in the hologram are colour-coded and are represented as a sphere. They are scale-wise recom- mended,  that is,  the larger the office marker appears,  the more important and </w:t>
      </w:r>
      <w:r>
        <w:rPr>
          <w:spacing w:val="-3"/>
          <w:w w:val="105"/>
        </w:rPr>
        <w:t xml:space="preserve">relevant     </w:t>
      </w:r>
      <w:r>
        <w:rPr>
          <w:w w:val="105"/>
        </w:rPr>
        <w:t xml:space="preserve">it is to the user. The offices which do appear in the hologram are the result of the col- laborative and similarity based ltering techniques provided </w:t>
      </w:r>
      <w:r>
        <w:rPr>
          <w:spacing w:val="-4"/>
          <w:w w:val="105"/>
        </w:rPr>
        <w:t xml:space="preserve">by </w:t>
      </w:r>
      <w:r>
        <w:rPr>
          <w:w w:val="105"/>
        </w:rPr>
        <w:t>the recommendation</w:t>
      </w:r>
      <w:r>
        <w:rPr>
          <w:spacing w:val="-16"/>
          <w:w w:val="105"/>
        </w:rPr>
        <w:t xml:space="preserve"> </w:t>
      </w:r>
      <w:r>
        <w:rPr>
          <w:w w:val="105"/>
        </w:rPr>
        <w:t>system.</w:t>
      </w:r>
    </w:p>
    <w:p w14:paraId="45B0BBCE" w14:textId="77777777" w:rsidR="00551168" w:rsidRDefault="00551168">
      <w:pPr>
        <w:pStyle w:val="BodyText"/>
        <w:spacing w:before="1"/>
        <w:rPr>
          <w:sz w:val="31"/>
        </w:rPr>
      </w:pPr>
    </w:p>
    <w:p w14:paraId="2821A25B" w14:textId="77777777" w:rsidR="00551168" w:rsidRDefault="00647E4E">
      <w:pPr>
        <w:pStyle w:val="BodyText"/>
        <w:spacing w:line="312" w:lineRule="auto"/>
        <w:ind w:left="330" w:right="1527"/>
        <w:jc w:val="both"/>
      </w:pPr>
      <w:r>
        <w:rPr>
          <w:w w:val="105"/>
        </w:rPr>
        <w:t>The ‘Coffee Machine’ functionality allows the user’s phone camera to recognise the De- Longhi</w:t>
      </w:r>
      <w:r>
        <w:rPr>
          <w:spacing w:val="-7"/>
          <w:w w:val="105"/>
        </w:rPr>
        <w:t xml:space="preserve"> </w:t>
      </w:r>
      <w:r>
        <w:rPr>
          <w:w w:val="105"/>
        </w:rPr>
        <w:t>Esam2600</w:t>
      </w:r>
      <w:r>
        <w:rPr>
          <w:spacing w:val="-6"/>
          <w:w w:val="105"/>
        </w:rPr>
        <w:t xml:space="preserve"> </w:t>
      </w:r>
      <w:r>
        <w:rPr>
          <w:w w:val="105"/>
        </w:rPr>
        <w:t>coffee</w:t>
      </w:r>
      <w:r>
        <w:rPr>
          <w:spacing w:val="-6"/>
          <w:w w:val="105"/>
        </w:rPr>
        <w:t xml:space="preserve"> </w:t>
      </w:r>
      <w:r>
        <w:rPr>
          <w:w w:val="105"/>
        </w:rPr>
        <w:t>machine.</w:t>
      </w:r>
      <w:r>
        <w:rPr>
          <w:spacing w:val="24"/>
          <w:w w:val="105"/>
        </w:rPr>
        <w:t xml:space="preserve"> </w:t>
      </w:r>
      <w:r>
        <w:rPr>
          <w:w w:val="105"/>
        </w:rPr>
        <w:t>The</w:t>
      </w:r>
      <w:r>
        <w:rPr>
          <w:spacing w:val="-6"/>
          <w:w w:val="105"/>
        </w:rPr>
        <w:t xml:space="preserve"> </w:t>
      </w:r>
      <w:r>
        <w:rPr>
          <w:w w:val="105"/>
        </w:rPr>
        <w:t>user</w:t>
      </w:r>
      <w:r>
        <w:rPr>
          <w:spacing w:val="-6"/>
          <w:w w:val="105"/>
        </w:rPr>
        <w:t xml:space="preserve"> </w:t>
      </w:r>
      <w:r>
        <w:rPr>
          <w:w w:val="105"/>
        </w:rPr>
        <w:t>can</w:t>
      </w:r>
      <w:r>
        <w:rPr>
          <w:spacing w:val="-7"/>
          <w:w w:val="105"/>
        </w:rPr>
        <w:t xml:space="preserve"> </w:t>
      </w:r>
      <w:r>
        <w:rPr>
          <w:w w:val="105"/>
        </w:rPr>
        <w:t>view</w:t>
      </w:r>
      <w:r>
        <w:rPr>
          <w:spacing w:val="-6"/>
          <w:w w:val="105"/>
        </w:rPr>
        <w:t xml:space="preserve"> </w:t>
      </w:r>
      <w:r>
        <w:rPr>
          <w:w w:val="105"/>
        </w:rPr>
        <w:t>text</w:t>
      </w:r>
      <w:r>
        <w:rPr>
          <w:spacing w:val="-6"/>
          <w:w w:val="105"/>
        </w:rPr>
        <w:t xml:space="preserve"> </w:t>
      </w:r>
      <w:r>
        <w:rPr>
          <w:w w:val="105"/>
        </w:rPr>
        <w:t>and</w:t>
      </w:r>
      <w:r>
        <w:rPr>
          <w:spacing w:val="-6"/>
          <w:w w:val="105"/>
        </w:rPr>
        <w:t xml:space="preserve"> </w:t>
      </w:r>
      <w:r>
        <w:rPr>
          <w:w w:val="105"/>
        </w:rPr>
        <w:t>video</w:t>
      </w:r>
      <w:r>
        <w:rPr>
          <w:spacing w:val="-6"/>
          <w:w w:val="105"/>
        </w:rPr>
        <w:t xml:space="preserve"> </w:t>
      </w:r>
      <w:r>
        <w:rPr>
          <w:w w:val="105"/>
        </w:rPr>
        <w:t>instructions</w:t>
      </w:r>
      <w:r>
        <w:rPr>
          <w:spacing w:val="-6"/>
          <w:w w:val="105"/>
        </w:rPr>
        <w:t xml:space="preserve"> </w:t>
      </w:r>
      <w:r>
        <w:rPr>
          <w:w w:val="105"/>
        </w:rPr>
        <w:t>on</w:t>
      </w:r>
      <w:r>
        <w:rPr>
          <w:spacing w:val="-6"/>
          <w:w w:val="105"/>
        </w:rPr>
        <w:t xml:space="preserve"> </w:t>
      </w:r>
      <w:r>
        <w:rPr>
          <w:spacing w:val="-3"/>
          <w:w w:val="105"/>
        </w:rPr>
        <w:t>how</w:t>
      </w:r>
      <w:r>
        <w:rPr>
          <w:spacing w:val="-6"/>
          <w:w w:val="105"/>
        </w:rPr>
        <w:t xml:space="preserve"> </w:t>
      </w:r>
      <w:r>
        <w:rPr>
          <w:w w:val="105"/>
        </w:rPr>
        <w:t>to make a cappuccino, view a diagram of the machine’s functionalities, and view a 3D model of the</w:t>
      </w:r>
      <w:r>
        <w:rPr>
          <w:spacing w:val="29"/>
          <w:w w:val="105"/>
        </w:rPr>
        <w:t xml:space="preserve"> </w:t>
      </w:r>
      <w:r>
        <w:rPr>
          <w:w w:val="105"/>
        </w:rPr>
        <w:t>machine.</w:t>
      </w:r>
    </w:p>
    <w:p w14:paraId="2D5E52B4" w14:textId="77777777" w:rsidR="00551168" w:rsidRDefault="00551168">
      <w:pPr>
        <w:pStyle w:val="BodyText"/>
        <w:spacing w:before="3"/>
        <w:rPr>
          <w:sz w:val="33"/>
        </w:rPr>
      </w:pPr>
    </w:p>
    <w:p w14:paraId="16978E79" w14:textId="77777777" w:rsidR="00551168" w:rsidRDefault="00647E4E">
      <w:pPr>
        <w:pStyle w:val="ListParagraph"/>
        <w:numPr>
          <w:ilvl w:val="1"/>
          <w:numId w:val="9"/>
        </w:numPr>
        <w:tabs>
          <w:tab w:val="left" w:pos="1065"/>
          <w:tab w:val="left" w:pos="1066"/>
        </w:tabs>
        <w:rPr>
          <w:b/>
          <w:sz w:val="28"/>
        </w:rPr>
      </w:pPr>
      <w:r>
        <w:rPr>
          <w:b/>
          <w:w w:val="115"/>
          <w:sz w:val="28"/>
        </w:rPr>
        <w:t>Conclusion</w:t>
      </w:r>
    </w:p>
    <w:p w14:paraId="4F416B95" w14:textId="77777777" w:rsidR="00551168" w:rsidRDefault="00647E4E">
      <w:pPr>
        <w:pStyle w:val="BodyText"/>
        <w:spacing w:before="229" w:line="312" w:lineRule="auto"/>
        <w:ind w:left="330" w:right="1527"/>
        <w:jc w:val="both"/>
      </w:pPr>
      <w:r>
        <w:rPr>
          <w:w w:val="105"/>
        </w:rPr>
        <w:t>This chapter discussed thoroughly the implementation of the workplace assistant AR ap- plication, as well as the decisions taken for every feature provided. The next chapter will provide the tests and evaluations to highlight the system’s performance.</w:t>
      </w:r>
    </w:p>
    <w:p w14:paraId="1BC912BD" w14:textId="77777777" w:rsidR="00551168" w:rsidRDefault="00551168">
      <w:pPr>
        <w:spacing w:line="312" w:lineRule="auto"/>
        <w:jc w:val="both"/>
        <w:sectPr w:rsidR="00551168">
          <w:pgSz w:w="12240" w:h="15840"/>
          <w:pgMar w:top="1500" w:right="0" w:bottom="1300" w:left="1200" w:header="0" w:footer="1110" w:gutter="0"/>
          <w:cols w:space="720"/>
        </w:sectPr>
      </w:pPr>
    </w:p>
    <w:p w14:paraId="0BE0ADD0" w14:textId="77777777" w:rsidR="00551168" w:rsidRDefault="00551168">
      <w:pPr>
        <w:pStyle w:val="BodyText"/>
        <w:spacing w:before="5"/>
        <w:rPr>
          <w:sz w:val="9"/>
        </w:rPr>
      </w:pPr>
    </w:p>
    <w:p w14:paraId="4578AD2C" w14:textId="77777777" w:rsidR="00551168" w:rsidRDefault="00647E4E">
      <w:pPr>
        <w:pStyle w:val="ListParagraph"/>
        <w:numPr>
          <w:ilvl w:val="0"/>
          <w:numId w:val="9"/>
        </w:numPr>
        <w:tabs>
          <w:tab w:val="left" w:pos="911"/>
          <w:tab w:val="left" w:pos="912"/>
        </w:tabs>
        <w:spacing w:before="41"/>
        <w:rPr>
          <w:b/>
          <w:sz w:val="34"/>
        </w:rPr>
      </w:pPr>
      <w:r>
        <w:rPr>
          <w:b/>
          <w:spacing w:val="-5"/>
          <w:w w:val="115"/>
          <w:sz w:val="34"/>
        </w:rPr>
        <w:t xml:space="preserve">Testing </w:t>
      </w:r>
      <w:r>
        <w:rPr>
          <w:b/>
          <w:w w:val="115"/>
          <w:sz w:val="34"/>
        </w:rPr>
        <w:t>and</w:t>
      </w:r>
      <w:r>
        <w:rPr>
          <w:b/>
          <w:spacing w:val="-25"/>
          <w:w w:val="115"/>
          <w:sz w:val="34"/>
        </w:rPr>
        <w:t xml:space="preserve"> </w:t>
      </w:r>
      <w:r>
        <w:rPr>
          <w:b/>
          <w:spacing w:val="-3"/>
          <w:w w:val="115"/>
          <w:sz w:val="34"/>
        </w:rPr>
        <w:t>Evaluation</w:t>
      </w:r>
    </w:p>
    <w:p w14:paraId="41985C0F" w14:textId="77777777" w:rsidR="00551168" w:rsidRDefault="00551168">
      <w:pPr>
        <w:pStyle w:val="BodyText"/>
        <w:spacing w:before="2"/>
        <w:rPr>
          <w:b/>
          <w:sz w:val="30"/>
        </w:rPr>
      </w:pPr>
    </w:p>
    <w:p w14:paraId="0D107495" w14:textId="77777777" w:rsidR="00551168" w:rsidRDefault="00647E4E">
      <w:pPr>
        <w:pStyle w:val="ListParagraph"/>
        <w:numPr>
          <w:ilvl w:val="1"/>
          <w:numId w:val="9"/>
        </w:numPr>
        <w:tabs>
          <w:tab w:val="left" w:pos="1065"/>
          <w:tab w:val="left" w:pos="1066"/>
        </w:tabs>
        <w:rPr>
          <w:b/>
          <w:sz w:val="28"/>
        </w:rPr>
      </w:pPr>
      <w:r>
        <w:rPr>
          <w:b/>
          <w:w w:val="115"/>
          <w:sz w:val="28"/>
        </w:rPr>
        <w:t>Methods of</w:t>
      </w:r>
      <w:r>
        <w:rPr>
          <w:b/>
          <w:spacing w:val="-27"/>
          <w:w w:val="115"/>
          <w:sz w:val="28"/>
        </w:rPr>
        <w:t xml:space="preserve"> </w:t>
      </w:r>
      <w:r>
        <w:rPr>
          <w:b/>
          <w:w w:val="115"/>
          <w:sz w:val="28"/>
        </w:rPr>
        <w:t>Evaluation</w:t>
      </w:r>
    </w:p>
    <w:p w14:paraId="4B553665" w14:textId="77777777" w:rsidR="00551168" w:rsidRDefault="00647E4E">
      <w:pPr>
        <w:pStyle w:val="BodyText"/>
        <w:spacing w:before="228" w:line="312" w:lineRule="auto"/>
        <w:ind w:left="330" w:right="1528"/>
        <w:jc w:val="both"/>
      </w:pPr>
      <w:r>
        <w:rPr>
          <w:w w:val="105"/>
        </w:rPr>
        <w:t>The workplace assistant augmented reality system was evaluated using the images of the markers at different angles, distances, lighting and scenarios to ensure that no bias was developed towards the tested markers. The system was tested both quantitatively and qualitatively. The two components which were tested were the augmented reality and the recommendation system.</w:t>
      </w:r>
    </w:p>
    <w:p w14:paraId="1F14985C" w14:textId="77777777" w:rsidR="00551168" w:rsidRDefault="00551168">
      <w:pPr>
        <w:pStyle w:val="BodyText"/>
        <w:spacing w:before="3"/>
        <w:rPr>
          <w:sz w:val="33"/>
        </w:rPr>
      </w:pPr>
    </w:p>
    <w:p w14:paraId="7425C8D3" w14:textId="77777777" w:rsidR="00551168" w:rsidRDefault="00647E4E">
      <w:pPr>
        <w:pStyle w:val="ListParagraph"/>
        <w:numPr>
          <w:ilvl w:val="1"/>
          <w:numId w:val="9"/>
        </w:numPr>
        <w:tabs>
          <w:tab w:val="left" w:pos="1065"/>
          <w:tab w:val="left" w:pos="1066"/>
        </w:tabs>
        <w:rPr>
          <w:b/>
          <w:sz w:val="28"/>
        </w:rPr>
      </w:pPr>
      <w:r>
        <w:rPr>
          <w:b/>
          <w:w w:val="120"/>
          <w:sz w:val="28"/>
        </w:rPr>
        <w:t xml:space="preserve">Augmented Reality Quantitative </w:t>
      </w:r>
      <w:r>
        <w:rPr>
          <w:b/>
          <w:spacing w:val="-4"/>
          <w:w w:val="120"/>
          <w:sz w:val="28"/>
        </w:rPr>
        <w:t xml:space="preserve">Testing </w:t>
      </w:r>
      <w:r>
        <w:rPr>
          <w:b/>
          <w:w w:val="120"/>
          <w:sz w:val="28"/>
        </w:rPr>
        <w:t>and</w:t>
      </w:r>
      <w:r>
        <w:rPr>
          <w:b/>
          <w:spacing w:val="76"/>
          <w:w w:val="120"/>
          <w:sz w:val="28"/>
        </w:rPr>
        <w:t xml:space="preserve"> </w:t>
      </w:r>
      <w:r>
        <w:rPr>
          <w:b/>
          <w:w w:val="120"/>
          <w:sz w:val="28"/>
        </w:rPr>
        <w:t>Evaluation</w:t>
      </w:r>
    </w:p>
    <w:p w14:paraId="68964AD3" w14:textId="77777777" w:rsidR="00551168" w:rsidRDefault="00647E4E">
      <w:pPr>
        <w:pStyle w:val="BodyText"/>
        <w:spacing w:before="229" w:line="312" w:lineRule="auto"/>
        <w:ind w:left="330" w:right="1528"/>
        <w:jc w:val="both"/>
      </w:pPr>
      <w:r>
        <w:rPr>
          <w:spacing w:val="-3"/>
          <w:w w:val="105"/>
        </w:rPr>
        <w:t xml:space="preserve">Ideally, </w:t>
      </w:r>
      <w:r>
        <w:rPr>
          <w:w w:val="105"/>
        </w:rPr>
        <w:t xml:space="preserve">the system would </w:t>
      </w:r>
      <w:r>
        <w:rPr>
          <w:spacing w:val="3"/>
          <w:w w:val="105"/>
        </w:rPr>
        <w:t xml:space="preserve">be </w:t>
      </w:r>
      <w:r>
        <w:rPr>
          <w:w w:val="105"/>
        </w:rPr>
        <w:t xml:space="preserve">tested </w:t>
      </w:r>
      <w:r>
        <w:rPr>
          <w:spacing w:val="-4"/>
          <w:w w:val="105"/>
        </w:rPr>
        <w:t xml:space="preserve">by </w:t>
      </w:r>
      <w:r>
        <w:rPr>
          <w:w w:val="105"/>
        </w:rPr>
        <w:t xml:space="preserve">evaluating the precision and recall of the traditional computer vision and deep learning techniques utilised. </w:t>
      </w:r>
      <w:r>
        <w:rPr>
          <w:spacing w:val="-3"/>
          <w:w w:val="105"/>
        </w:rPr>
        <w:t xml:space="preserve">However, Vuforia </w:t>
      </w:r>
      <w:r>
        <w:rPr>
          <w:w w:val="105"/>
        </w:rPr>
        <w:t xml:space="preserve">does not allow  its users full access to its API. One can also assume that since </w:t>
      </w:r>
      <w:r>
        <w:rPr>
          <w:spacing w:val="-3"/>
          <w:w w:val="105"/>
        </w:rPr>
        <w:t xml:space="preserve">Vuforia  </w:t>
      </w:r>
      <w:r>
        <w:rPr>
          <w:w w:val="105"/>
        </w:rPr>
        <w:t xml:space="preserve">is a commonly  used commercial </w:t>
      </w:r>
      <w:r>
        <w:rPr>
          <w:spacing w:val="-3"/>
          <w:w w:val="105"/>
        </w:rPr>
        <w:t xml:space="preserve">library, </w:t>
      </w:r>
      <w:r>
        <w:rPr>
          <w:w w:val="105"/>
        </w:rPr>
        <w:t xml:space="preserve">therefore it is most certainly making use of efficient and accurate models for training and testing. </w:t>
      </w:r>
      <w:r>
        <w:rPr>
          <w:spacing w:val="-3"/>
          <w:w w:val="105"/>
        </w:rPr>
        <w:t xml:space="preserve">However, </w:t>
      </w:r>
      <w:r>
        <w:rPr>
          <w:w w:val="105"/>
        </w:rPr>
        <w:t xml:space="preserve">as seen in [28], quantity testing on the AR application </w:t>
      </w:r>
      <w:r>
        <w:rPr>
          <w:spacing w:val="-3"/>
          <w:w w:val="105"/>
        </w:rPr>
        <w:t xml:space="preserve">was </w:t>
      </w:r>
      <w:r>
        <w:rPr>
          <w:w w:val="105"/>
        </w:rPr>
        <w:t xml:space="preserve">also achieved </w:t>
      </w:r>
      <w:r>
        <w:rPr>
          <w:spacing w:val="-4"/>
          <w:w w:val="105"/>
        </w:rPr>
        <w:t xml:space="preserve">by </w:t>
      </w:r>
      <w:r>
        <w:rPr>
          <w:w w:val="105"/>
        </w:rPr>
        <w:t xml:space="preserve">testing its competency in recognising and augmenting  the markers used in different scenarios, that enable the application to </w:t>
      </w:r>
      <w:r>
        <w:rPr>
          <w:spacing w:val="3"/>
          <w:w w:val="105"/>
        </w:rPr>
        <w:t xml:space="preserve">be </w:t>
      </w:r>
      <w:r>
        <w:rPr>
          <w:w w:val="105"/>
        </w:rPr>
        <w:t xml:space="preserve">tested to its  limits. The evaluations used were: colour variance, distance variance, rotation variance and occlusion variance. The tests were performed using a Xiaomi Mi A2 smartphone. </w:t>
      </w:r>
      <w:r>
        <w:rPr>
          <w:spacing w:val="-4"/>
          <w:w w:val="105"/>
        </w:rPr>
        <w:t>Tests</w:t>
      </w:r>
      <w:r>
        <w:rPr>
          <w:spacing w:val="26"/>
          <w:w w:val="105"/>
        </w:rPr>
        <w:t xml:space="preserve"> </w:t>
      </w:r>
      <w:r>
        <w:rPr>
          <w:w w:val="105"/>
        </w:rPr>
        <w:t>were</w:t>
      </w:r>
      <w:r>
        <w:rPr>
          <w:spacing w:val="26"/>
          <w:w w:val="105"/>
        </w:rPr>
        <w:t xml:space="preserve"> </w:t>
      </w:r>
      <w:r>
        <w:rPr>
          <w:w w:val="105"/>
        </w:rPr>
        <w:t>done</w:t>
      </w:r>
      <w:r>
        <w:rPr>
          <w:spacing w:val="27"/>
          <w:w w:val="105"/>
        </w:rPr>
        <w:t xml:space="preserve"> </w:t>
      </w:r>
      <w:r>
        <w:rPr>
          <w:w w:val="105"/>
        </w:rPr>
        <w:t>on</w:t>
      </w:r>
      <w:r>
        <w:rPr>
          <w:spacing w:val="28"/>
          <w:w w:val="105"/>
        </w:rPr>
        <w:t xml:space="preserve"> </w:t>
      </w:r>
      <w:r>
        <w:rPr>
          <w:w w:val="105"/>
        </w:rPr>
        <w:t>the</w:t>
      </w:r>
      <w:r>
        <w:rPr>
          <w:spacing w:val="26"/>
          <w:w w:val="105"/>
        </w:rPr>
        <w:t xml:space="preserve"> </w:t>
      </w:r>
      <w:r>
        <w:rPr>
          <w:w w:val="105"/>
        </w:rPr>
        <w:t>model</w:t>
      </w:r>
      <w:r>
        <w:rPr>
          <w:spacing w:val="27"/>
          <w:w w:val="105"/>
        </w:rPr>
        <w:t xml:space="preserve"> </w:t>
      </w:r>
      <w:r>
        <w:rPr>
          <w:w w:val="105"/>
        </w:rPr>
        <w:t>target</w:t>
      </w:r>
      <w:r>
        <w:rPr>
          <w:spacing w:val="27"/>
          <w:w w:val="105"/>
        </w:rPr>
        <w:t xml:space="preserve"> </w:t>
      </w:r>
      <w:r>
        <w:rPr>
          <w:w w:val="105"/>
        </w:rPr>
        <w:t>and</w:t>
      </w:r>
      <w:r>
        <w:rPr>
          <w:spacing w:val="27"/>
          <w:w w:val="105"/>
        </w:rPr>
        <w:t xml:space="preserve"> </w:t>
      </w:r>
      <w:r>
        <w:rPr>
          <w:w w:val="105"/>
        </w:rPr>
        <w:t>image</w:t>
      </w:r>
      <w:r>
        <w:rPr>
          <w:spacing w:val="26"/>
          <w:w w:val="105"/>
        </w:rPr>
        <w:t xml:space="preserve"> </w:t>
      </w:r>
      <w:r>
        <w:rPr>
          <w:w w:val="105"/>
        </w:rPr>
        <w:t>target</w:t>
      </w:r>
      <w:r>
        <w:rPr>
          <w:spacing w:val="28"/>
          <w:w w:val="105"/>
        </w:rPr>
        <w:t xml:space="preserve"> </w:t>
      </w:r>
      <w:r>
        <w:rPr>
          <w:w w:val="105"/>
        </w:rPr>
        <w:t>separately.</w:t>
      </w:r>
      <w:r>
        <w:rPr>
          <w:spacing w:val="6"/>
          <w:w w:val="105"/>
        </w:rPr>
        <w:t xml:space="preserve"> </w:t>
      </w:r>
      <w:r>
        <w:rPr>
          <w:w w:val="105"/>
        </w:rPr>
        <w:t>Image</w:t>
      </w:r>
      <w:r>
        <w:rPr>
          <w:spacing w:val="26"/>
          <w:w w:val="105"/>
        </w:rPr>
        <w:t xml:space="preserve"> </w:t>
      </w:r>
      <w:r>
        <w:rPr>
          <w:w w:val="105"/>
        </w:rPr>
        <w:t>targets</w:t>
      </w:r>
      <w:r>
        <w:rPr>
          <w:spacing w:val="26"/>
          <w:w w:val="105"/>
        </w:rPr>
        <w:t xml:space="preserve"> </w:t>
      </w:r>
      <w:r>
        <w:rPr>
          <w:w w:val="105"/>
        </w:rPr>
        <w:t>amount</w:t>
      </w:r>
    </w:p>
    <w:p w14:paraId="68C16A60" w14:textId="5451AAB8" w:rsidR="00551168" w:rsidRDefault="00FE2D12">
      <w:pPr>
        <w:pStyle w:val="BodyText"/>
        <w:rPr>
          <w:sz w:val="13"/>
        </w:rPr>
      </w:pPr>
      <w:r>
        <w:rPr>
          <w:noProof/>
          <w:lang w:val="en-GB" w:eastAsia="en-GB"/>
        </w:rPr>
        <mc:AlternateContent>
          <mc:Choice Requires="wpg">
            <w:drawing>
              <wp:anchor distT="0" distB="0" distL="0" distR="0" simplePos="0" relativeHeight="251671552" behindDoc="1" locked="0" layoutInCell="1" allowOverlap="1" wp14:anchorId="6FA20EEC" wp14:editId="411B6DD7">
                <wp:simplePos x="0" y="0"/>
                <wp:positionH relativeFrom="page">
                  <wp:posOffset>1786890</wp:posOffset>
                </wp:positionH>
                <wp:positionV relativeFrom="paragraph">
                  <wp:posOffset>119380</wp:posOffset>
                </wp:positionV>
                <wp:extent cx="4197985" cy="1061085"/>
                <wp:effectExtent l="0" t="0" r="0" b="0"/>
                <wp:wrapTopAndBottom/>
                <wp:docPr id="36"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7985" cy="1061085"/>
                          <a:chOff x="2815" y="189"/>
                          <a:chExt cx="6611" cy="1671"/>
                        </a:xfrm>
                      </wpg:grpSpPr>
                      <wps:wsp>
                        <wps:cNvPr id="38" name="Line 44"/>
                        <wps:cNvCnPr>
                          <a:cxnSpLocks noChangeShapeType="1"/>
                        </wps:cNvCnPr>
                        <wps:spPr bwMode="auto">
                          <a:xfrm>
                            <a:off x="2815" y="193"/>
                            <a:ext cx="661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 name="Line 43"/>
                        <wps:cNvCnPr>
                          <a:cxnSpLocks noChangeShapeType="1"/>
                        </wps:cNvCnPr>
                        <wps:spPr bwMode="auto">
                          <a:xfrm>
                            <a:off x="2819" y="537"/>
                            <a:ext cx="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 name="Line 42"/>
                        <wps:cNvCnPr>
                          <a:cxnSpLocks noChangeShapeType="1"/>
                        </wps:cNvCnPr>
                        <wps:spPr bwMode="auto">
                          <a:xfrm>
                            <a:off x="2866" y="537"/>
                            <a:ext cx="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 name="Line 41"/>
                        <wps:cNvCnPr>
                          <a:cxnSpLocks noChangeShapeType="1"/>
                        </wps:cNvCnPr>
                        <wps:spPr bwMode="auto">
                          <a:xfrm>
                            <a:off x="9374" y="537"/>
                            <a:ext cx="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 name="Line 40"/>
                        <wps:cNvCnPr>
                          <a:cxnSpLocks noChangeShapeType="1"/>
                        </wps:cNvCnPr>
                        <wps:spPr bwMode="auto">
                          <a:xfrm>
                            <a:off x="9421" y="537"/>
                            <a:ext cx="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 name="Line 39"/>
                        <wps:cNvCnPr>
                          <a:cxnSpLocks noChangeShapeType="1"/>
                        </wps:cNvCnPr>
                        <wps:spPr bwMode="auto">
                          <a:xfrm>
                            <a:off x="2815" y="541"/>
                            <a:ext cx="661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38"/>
                        <wps:cNvCnPr>
                          <a:cxnSpLocks noChangeShapeType="1"/>
                        </wps:cNvCnPr>
                        <wps:spPr bwMode="auto">
                          <a:xfrm>
                            <a:off x="2815" y="589"/>
                            <a:ext cx="661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 name="Line 37"/>
                        <wps:cNvCnPr>
                          <a:cxnSpLocks noChangeShapeType="1"/>
                        </wps:cNvCnPr>
                        <wps:spPr bwMode="auto">
                          <a:xfrm>
                            <a:off x="2819" y="882"/>
                            <a:ext cx="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 name="Line 36"/>
                        <wps:cNvCnPr>
                          <a:cxnSpLocks noChangeShapeType="1"/>
                        </wps:cNvCnPr>
                        <wps:spPr bwMode="auto">
                          <a:xfrm>
                            <a:off x="2866" y="882"/>
                            <a:ext cx="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 name="Line 35"/>
                        <wps:cNvCnPr>
                          <a:cxnSpLocks noChangeShapeType="1"/>
                        </wps:cNvCnPr>
                        <wps:spPr bwMode="auto">
                          <a:xfrm>
                            <a:off x="9374" y="882"/>
                            <a:ext cx="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 name="Line 34"/>
                        <wps:cNvCnPr>
                          <a:cxnSpLocks noChangeShapeType="1"/>
                        </wps:cNvCnPr>
                        <wps:spPr bwMode="auto">
                          <a:xfrm>
                            <a:off x="9421" y="882"/>
                            <a:ext cx="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 name="Line 33"/>
                        <wps:cNvCnPr>
                          <a:cxnSpLocks noChangeShapeType="1"/>
                        </wps:cNvCnPr>
                        <wps:spPr bwMode="auto">
                          <a:xfrm>
                            <a:off x="2819" y="1171"/>
                            <a:ext cx="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 name="Line 32"/>
                        <wps:cNvCnPr>
                          <a:cxnSpLocks noChangeShapeType="1"/>
                        </wps:cNvCnPr>
                        <wps:spPr bwMode="auto">
                          <a:xfrm>
                            <a:off x="2866" y="1171"/>
                            <a:ext cx="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 name="Line 31"/>
                        <wps:cNvCnPr>
                          <a:cxnSpLocks noChangeShapeType="1"/>
                        </wps:cNvCnPr>
                        <wps:spPr bwMode="auto">
                          <a:xfrm>
                            <a:off x="9374" y="1171"/>
                            <a:ext cx="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 name="Line 30"/>
                        <wps:cNvCnPr>
                          <a:cxnSpLocks noChangeShapeType="1"/>
                        </wps:cNvCnPr>
                        <wps:spPr bwMode="auto">
                          <a:xfrm>
                            <a:off x="9421" y="1171"/>
                            <a:ext cx="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 name="Line 29"/>
                        <wps:cNvCnPr>
                          <a:cxnSpLocks noChangeShapeType="1"/>
                        </wps:cNvCnPr>
                        <wps:spPr bwMode="auto">
                          <a:xfrm>
                            <a:off x="2819" y="1460"/>
                            <a:ext cx="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 name="Line 28"/>
                        <wps:cNvCnPr>
                          <a:cxnSpLocks noChangeShapeType="1"/>
                        </wps:cNvCnPr>
                        <wps:spPr bwMode="auto">
                          <a:xfrm>
                            <a:off x="2866" y="1460"/>
                            <a:ext cx="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 name="Line 27"/>
                        <wps:cNvCnPr>
                          <a:cxnSpLocks noChangeShapeType="1"/>
                        </wps:cNvCnPr>
                        <wps:spPr bwMode="auto">
                          <a:xfrm>
                            <a:off x="9374" y="1460"/>
                            <a:ext cx="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 name="Line 26"/>
                        <wps:cNvCnPr>
                          <a:cxnSpLocks noChangeShapeType="1"/>
                        </wps:cNvCnPr>
                        <wps:spPr bwMode="auto">
                          <a:xfrm>
                            <a:off x="9421" y="1460"/>
                            <a:ext cx="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 name="Line 25"/>
                        <wps:cNvCnPr>
                          <a:cxnSpLocks noChangeShapeType="1"/>
                        </wps:cNvCnPr>
                        <wps:spPr bwMode="auto">
                          <a:xfrm>
                            <a:off x="2819" y="1851"/>
                            <a:ext cx="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 name="Line 24"/>
                        <wps:cNvCnPr>
                          <a:cxnSpLocks noChangeShapeType="1"/>
                        </wps:cNvCnPr>
                        <wps:spPr bwMode="auto">
                          <a:xfrm>
                            <a:off x="2866" y="1851"/>
                            <a:ext cx="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 name="Line 23"/>
                        <wps:cNvCnPr>
                          <a:cxnSpLocks noChangeShapeType="1"/>
                        </wps:cNvCnPr>
                        <wps:spPr bwMode="auto">
                          <a:xfrm>
                            <a:off x="9374" y="1851"/>
                            <a:ext cx="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 name="Line 22"/>
                        <wps:cNvCnPr>
                          <a:cxnSpLocks noChangeShapeType="1"/>
                        </wps:cNvCnPr>
                        <wps:spPr bwMode="auto">
                          <a:xfrm>
                            <a:off x="9421" y="1851"/>
                            <a:ext cx="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 name="Line 21"/>
                        <wps:cNvCnPr>
                          <a:cxnSpLocks noChangeShapeType="1"/>
                        </wps:cNvCnPr>
                        <wps:spPr bwMode="auto">
                          <a:xfrm>
                            <a:off x="2815" y="1855"/>
                            <a:ext cx="661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 name="Text Box 20"/>
                        <wps:cNvSpPr txBox="1">
                          <a:spLocks noChangeArrowheads="1"/>
                        </wps:cNvSpPr>
                        <wps:spPr bwMode="auto">
                          <a:xfrm>
                            <a:off x="2846" y="568"/>
                            <a:ext cx="6548" cy="1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49217" w14:textId="77777777" w:rsidR="00647E4E" w:rsidRDefault="00647E4E">
                              <w:pPr>
                                <w:tabs>
                                  <w:tab w:val="left" w:pos="1700"/>
                                </w:tabs>
                                <w:spacing w:before="2"/>
                                <w:ind w:right="1"/>
                                <w:jc w:val="center"/>
                                <w:rPr>
                                  <w:sz w:val="24"/>
                                </w:rPr>
                              </w:pPr>
                              <w:r>
                                <w:rPr>
                                  <w:w w:val="105"/>
                                  <w:sz w:val="24"/>
                                </w:rPr>
                                <w:t>Xiaomi Mi</w:t>
                              </w:r>
                              <w:r>
                                <w:rPr>
                                  <w:spacing w:val="1"/>
                                  <w:w w:val="105"/>
                                  <w:sz w:val="24"/>
                                </w:rPr>
                                <w:t xml:space="preserve"> </w:t>
                              </w:r>
                              <w:r>
                                <w:rPr>
                                  <w:w w:val="105"/>
                                  <w:sz w:val="24"/>
                                </w:rPr>
                                <w:t>A2</w:t>
                              </w:r>
                              <w:r>
                                <w:rPr>
                                  <w:w w:val="105"/>
                                  <w:sz w:val="24"/>
                                </w:rPr>
                                <w:tab/>
                                <w:t>octa-core (4x2.2GHz + 4x1.8GHz)</w:t>
                              </w:r>
                              <w:r>
                                <w:rPr>
                                  <w:spacing w:val="20"/>
                                  <w:w w:val="105"/>
                                  <w:sz w:val="24"/>
                                </w:rPr>
                                <w:t xml:space="preserve"> </w:t>
                              </w:r>
                              <w:r>
                                <w:rPr>
                                  <w:w w:val="105"/>
                                  <w:sz w:val="24"/>
                                </w:rPr>
                                <w:t>processor</w:t>
                              </w:r>
                            </w:p>
                            <w:p w14:paraId="5C254137" w14:textId="77777777" w:rsidR="00647E4E" w:rsidRDefault="00647E4E">
                              <w:pPr>
                                <w:spacing w:before="13" w:line="252" w:lineRule="auto"/>
                                <w:ind w:left="2410" w:right="706"/>
                                <w:jc w:val="center"/>
                                <w:rPr>
                                  <w:sz w:val="24"/>
                                </w:rPr>
                              </w:pPr>
                              <w:r>
                                <w:rPr>
                                  <w:w w:val="110"/>
                                  <w:sz w:val="24"/>
                                </w:rPr>
                                <w:t>4GB</w:t>
                              </w:r>
                              <w:r>
                                <w:rPr>
                                  <w:spacing w:val="-28"/>
                                  <w:w w:val="110"/>
                                  <w:sz w:val="24"/>
                                </w:rPr>
                                <w:t xml:space="preserve"> </w:t>
                              </w:r>
                              <w:r>
                                <w:rPr>
                                  <w:w w:val="110"/>
                                  <w:sz w:val="24"/>
                                </w:rPr>
                                <w:t>Ram,</w:t>
                              </w:r>
                              <w:r>
                                <w:rPr>
                                  <w:spacing w:val="-28"/>
                                  <w:w w:val="110"/>
                                  <w:sz w:val="24"/>
                                </w:rPr>
                                <w:t xml:space="preserve"> </w:t>
                              </w:r>
                              <w:r>
                                <w:rPr>
                                  <w:w w:val="110"/>
                                  <w:sz w:val="24"/>
                                </w:rPr>
                                <w:t>64GB</w:t>
                              </w:r>
                              <w:r>
                                <w:rPr>
                                  <w:spacing w:val="-27"/>
                                  <w:w w:val="110"/>
                                  <w:sz w:val="24"/>
                                </w:rPr>
                                <w:t xml:space="preserve"> </w:t>
                              </w:r>
                              <w:r>
                                <w:rPr>
                                  <w:w w:val="110"/>
                                  <w:sz w:val="24"/>
                                </w:rPr>
                                <w:t>internal</w:t>
                              </w:r>
                              <w:r>
                                <w:rPr>
                                  <w:spacing w:val="-28"/>
                                  <w:w w:val="110"/>
                                  <w:sz w:val="24"/>
                                </w:rPr>
                                <w:t xml:space="preserve"> </w:t>
                              </w:r>
                              <w:r>
                                <w:rPr>
                                  <w:w w:val="110"/>
                                  <w:sz w:val="24"/>
                                </w:rPr>
                                <w:t>storage 12MP + 20MP dual Camera 20MP front</w:t>
                              </w:r>
                              <w:r>
                                <w:rPr>
                                  <w:spacing w:val="7"/>
                                  <w:w w:val="110"/>
                                  <w:sz w:val="24"/>
                                </w:rPr>
                                <w:t xml:space="preserve"> </w:t>
                              </w:r>
                              <w:r>
                                <w:rPr>
                                  <w:w w:val="110"/>
                                  <w:sz w:val="24"/>
                                </w:rPr>
                                <w:t>camera</w:t>
                              </w:r>
                            </w:p>
                          </w:txbxContent>
                        </wps:txbx>
                        <wps:bodyPr rot="0" vert="horz" wrap="square" lIns="0" tIns="0" rIns="0" bIns="0" anchor="t" anchorCtr="0" upright="1">
                          <a:noAutofit/>
                        </wps:bodyPr>
                      </wps:wsp>
                      <wps:wsp>
                        <wps:cNvPr id="88" name="Text Box 19"/>
                        <wps:cNvSpPr txBox="1">
                          <a:spLocks noChangeArrowheads="1"/>
                        </wps:cNvSpPr>
                        <wps:spPr bwMode="auto">
                          <a:xfrm>
                            <a:off x="6174" y="219"/>
                            <a:ext cx="161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252BE" w14:textId="77777777" w:rsidR="00647E4E" w:rsidRDefault="00647E4E">
                              <w:pPr>
                                <w:spacing w:line="231" w:lineRule="exact"/>
                                <w:rPr>
                                  <w:b/>
                                  <w:sz w:val="24"/>
                                </w:rPr>
                              </w:pPr>
                              <w:r>
                                <w:rPr>
                                  <w:b/>
                                  <w:w w:val="110"/>
                                  <w:sz w:val="24"/>
                                </w:rPr>
                                <w:t>Specifications</w:t>
                              </w:r>
                            </w:p>
                          </w:txbxContent>
                        </wps:txbx>
                        <wps:bodyPr rot="0" vert="horz" wrap="square" lIns="0" tIns="0" rIns="0" bIns="0" anchor="t" anchorCtr="0" upright="1">
                          <a:noAutofit/>
                        </wps:bodyPr>
                      </wps:wsp>
                      <wps:wsp>
                        <wps:cNvPr id="90" name="Text Box 18"/>
                        <wps:cNvSpPr txBox="1">
                          <a:spLocks noChangeArrowheads="1"/>
                        </wps:cNvSpPr>
                        <wps:spPr bwMode="auto">
                          <a:xfrm>
                            <a:off x="3327" y="219"/>
                            <a:ext cx="808"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D23C33" w14:textId="77777777" w:rsidR="00647E4E" w:rsidRDefault="00647E4E">
                              <w:pPr>
                                <w:spacing w:line="231" w:lineRule="exact"/>
                                <w:rPr>
                                  <w:b/>
                                  <w:sz w:val="24"/>
                                </w:rPr>
                              </w:pPr>
                              <w:r>
                                <w:rPr>
                                  <w:b/>
                                  <w:w w:val="115"/>
                                  <w:sz w:val="24"/>
                                </w:rPr>
                                <w:t>Device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A20EEC" id="Group 17" o:spid="_x0000_s1029" style="position:absolute;margin-left:140.7pt;margin-top:9.4pt;width:330.55pt;height:83.55pt;z-index:-251644928;mso-wrap-distance-left:0;mso-wrap-distance-right:0;mso-position-horizontal-relative:page" coordorigin="2815,189" coordsize="6611,167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">
                <v:line id="Line 44" o:spid="_x0000_s1030" style="position:absolute;visibility:visible;mso-wrap-style:square" from="2815,193" to="9425,19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Hda2b8AAADbAAAADwAAAGRycy9kb3ducmV2LnhtbERPzUrDQBC+C32HZQrezEaFIGm2RYRC&#10;wUNJ9QGm2WkS3J0J2W2T5undg+Dx4/uvdrN36kZj6IUNPGc5KOJGbM+tge+v/dMbqBCRLTphMnCn&#10;ALvt6qHC0srENd1OsVUphEOJBroYh1Lr0HTkMWQyECfuIqPHmODYajvilMK90y95XmiPPaeGDgf6&#10;6Kj5OV29gXqS/dB81iT2uIhbzmidK4x5XM/vG1CR5vgv/nMfrIHXNDZ9ST9Ab3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uHda2b8AAADbAAAADwAAAAAAAAAAAAAAAACh&#10;AgAAZHJzL2Rvd25yZXYueG1sUEsFBgAAAAAEAAQA+QAAAI0DAAAAAA==&#10;" strokeweight="5054emu"/>
                <v:line id="Line 43" o:spid="_x0000_s1031" style="position:absolute;visibility:visible;mso-wrap-style:square" from="2819,537" to="2819,53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gclor8AAADbAAAADwAAAGRycy9kb3ducmV2LnhtbERPzUrDQBC+C32HZQrezEaRIGm2RYRC&#10;wUNJ9QGm2WkS3J0J2W2T5undg+Dx4/uvdrN36kZj6IUNPGc5KOJGbM+tge+v/dMbqBCRLTphMnCn&#10;ALvt6qHC0srENd1OsVUphEOJBroYh1Lr0HTkMWQyECfuIqPHmODYajvilMK90y95XmiPPaeGDgf6&#10;6Kj5OV29gXqS/dB81iT2uIhbzmidK4x5XM/vG1CR5vgv/nMfrIHXtD59ST9Ab3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Hgclor8AAADbAAAADwAAAAAAAAAAAAAAAACh&#10;AgAAZHJzL2Rvd25yZXYueG1sUEsFBgAAAAAEAAQA+QAAAI0DAAAAAA==&#10;" strokeweight="5054emu"/>
                <v:line id="Line 42" o:spid="_x0000_s1032" style="position:absolute;visibility:visible;mso-wrap-style:square" from="2866,537" to="2866,53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ZkeTsEAAADbAAAADwAAAGRycy9kb3ducmV2LnhtbESPUWvCQBCE3wv+h2MF3+pFESnRU0QQ&#10;hD5IbH/AmluT4N1uyJ0m9dd7hUIfh5n5hllvB+/Ug7rQCBuYTTNQxKXYhisD31+H9w9QISJbdMJk&#10;4IcCbDejtzXmVnou6HGOlUoQDjkaqGNsc61DWZPHMJWWOHlX6TzGJLtK2w77BPdOz7NsqT02nBZq&#10;bGlfU3k7372BopdDW34WJPb0FPe8oHVuacxkPOxWoCIN8T/81z5aA4s5/H5JP0BvX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BmR5OwQAAANsAAAAPAAAAAAAAAAAAAAAA&#10;AKECAABkcnMvZG93bnJldi54bWxQSwUGAAAAAAQABAD5AAAAjwMAAAAA&#10;" strokeweight="5054emu"/>
                <v:line id="Line 41" o:spid="_x0000_s1033" style="position:absolute;visibility:visible;mso-wrap-style:square" from="9374,537" to="9374,53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TwjocEAAADbAAAADwAAAGRycy9kb3ducmV2LnhtbESPUWvCQBCE3wv+h2MF3+qlIlKip5SC&#10;IPggsf0Ba25NQu92Q+400V/vCUIfh5n5hlltBu/UlbrQCBv4mGagiEuxDVcGfn+275+gQkS26ITJ&#10;wI0CbNajtxXmVnou6HqMlUoQDjkaqGNsc61DWZPHMJWWOHln6TzGJLtK2w77BPdOz7JsoT02nBZq&#10;bOm7pvLvePEGil62bbkvSOzhLu5+QuvcwpjJePhagoo0xP/wq72zBuZzeH5JP0Cv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hPCOhwQAAANsAAAAPAAAAAAAAAAAAAAAA&#10;AKECAABkcnMvZG93bnJldi54bWxQSwUGAAAAAAQABAD5AAAAjwMAAAAA&#10;" strokeweight="5054emu"/>
                <v:line id="Line 40" o:spid="_x0000_s1034" style="position:absolute;visibility:visible;mso-wrap-style:square" from="9421,537" to="9421,53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IYTcEAAADbAAAADwAAAGRycy9kb3ducmV2LnhtbESPUWvCQBCE3wv+h2OFvtWLRUKJniKC&#10;UPBBYvsD1tyaBO92Q+400V/fKxT6OMzMN8xqM3qn7tSHVtjAfJaBIq7Etlwb+P7av32AChHZohMm&#10;Aw8KsFlPXlZYWBm4pPsp1ipBOBRooImxK7QOVUMew0w64uRdpPcYk+xrbXscEtw7/Z5lufbYclpo&#10;sKNdQ9X1dPMGykH2XXUoSezxKe55RutcbszrdNwuQUUa43/4r/1pDSxy+P2SfoBe/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ohhNwQAAANsAAAAPAAAAAAAAAAAAAAAA&#10;AKECAABkcnMvZG93bnJldi54bWxQSwUGAAAAAAQABAD5AAAAjwMAAAAA&#10;" strokeweight="5054emu"/>
                <v:line id="Line 39" o:spid="_x0000_s1035" style="position:absolute;visibility:visible;mso-wrap-style:square" from="2815,541" to="9425,5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HEppL8AAADbAAAADwAAAGRycy9kb3ducmV2LnhtbERPzUrDQBC+C32HZQrezEaRIGm2RYRC&#10;wUNJ9QGm2WkS3J0J2W2T5undg+Dx4/uvdrN36kZj6IUNPGc5KOJGbM+tge+v/dMbqBCRLTphMnCn&#10;ALvt6qHC0srENd1OsVUphEOJBroYh1Lr0HTkMWQyECfuIqPHmODYajvilMK90y95XmiPPaeGDgf6&#10;6Kj5OV29gXqS/dB81iT2uIhbzmidK4x5XM/vG1CR5vgv/nMfrIHXNDZ9ST9Ab3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4HEppL8AAADbAAAADwAAAAAAAAAAAAAAAACh&#10;AgAAZHJzL2Rvd25yZXYueG1sUEsFBgAAAAAEAAQA+QAAAI0DAAAAAA==&#10;" strokeweight="5054emu"/>
                <v:line id="Line 38" o:spid="_x0000_s1036" style="position:absolute;visibility:visible;mso-wrap-style:square" from="2815,589" to="9425,5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96zf78AAADbAAAADwAAAGRycy9kb3ducmV2LnhtbERPzUrDQBC+C32HZQrezEbBIGm2RYRC&#10;wUNJ9QGm2WkS3J0J2W2T5undg+Dx4/uvdrN36kZj6IUNPGc5KOJGbM+tge+v/dMbqBCRLTphMnCn&#10;ALvt6qHC0srENd1OsVUphEOJBroYh1Lr0HTkMWQyECfuIqPHmODYajvilMK90y95XmiPPaeGDgf6&#10;6Kj5OV29gXqS/dB81iT2uIhbzmidK4x5XM/vG1CR5vgv/nMfrIHXtD59ST9Ab3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m96zf78AAADbAAAADwAAAAAAAAAAAAAAAACh&#10;AgAAZHJzL2Rvd25yZXYueG1sUEsFBgAAAAAEAAQA+QAAAI0DAAAAAA==&#10;" strokeweight="5054emu"/>
                <v:line id="Line 37" o:spid="_x0000_s1037" style="position:absolute;visibility:visible;mso-wrap-style:square" from="2819,882" to="2819,8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ECIk8EAAADbAAAADwAAAGRycy9kb3ducmV2LnhtbESPUWvCQBCE3wv+h2MF3+pFQSnRU0QQ&#10;hD5IbH/AmluT4N1uyJ0m9dd7hUIfh5n5hllvB+/Ug7rQCBuYTTNQxKXYhisD31+H9w9QISJbdMJk&#10;4IcCbDejtzXmVnou6HGOlUoQDjkaqGNsc61DWZPHMJWWOHlX6TzGJLtK2w77BPdOz7NsqT02nBZq&#10;bGlfU3k7372BopdDW34WJPb0FPe8oHVuacxkPOxWoCIN8T/81z5aA4s5/H5JP0BvX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EQIiTwQAAANsAAAAPAAAAAAAAAAAAAAAA&#10;AKECAABkcnMvZG93bnJldi54bWxQSwUGAAAAAAQABAD5AAAAjwMAAAAA&#10;" strokeweight="5054emu"/>
                <v:line id="Line 36" o:spid="_x0000_s1038" style="position:absolute;visibility:visible;mso-wrap-style:square" from="2866,882" to="2866,8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OW1fMIAAADbAAAADwAAAGRycy9kb3ducmV2LnhtbESPUWvCQBCE3wv+h2MLvtVLSyuSegki&#10;CEIfSqw/YM1tk+DdbshdTfTXe4VCH4eZ+YZZl5N36kJD6IQNPC8yUMS12I4bA8ev3dMKVIjIFp0w&#10;GbhSgLKYPawxtzJyRZdDbFSCcMjRQBtjn2sd6pY8hoX0xMn7lsFjTHJotB1wTHDv9EuWLbXHjtNC&#10;iz1tW6rPhx9voBpl19cfFYn9vIm7ndA6tzRm/jht3kFFmuJ/+K+9twbeXuH3S/oBur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OW1fMIAAADbAAAADwAAAAAAAAAAAAAA&#10;AAChAgAAZHJzL2Rvd25yZXYueG1sUEsFBgAAAAAEAAQA+QAAAJADAAAAAA==&#10;" strokeweight="5054emu"/>
                <v:line id="Line 35" o:spid="_x0000_s1039" style="position:absolute;visibility:visible;mso-wrap-style:square" from="9374,882" to="9374,8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3uOkMEAAADbAAAADwAAAGRycy9kb3ducmV2LnhtbESPUWvCQBCE3wv+h2OFvtWLBUOJniKC&#10;UPBBYvsD1tyaBO92Q+400V/fKxT6OMzMN8xqM3qn7tSHVtjAfJaBIq7Etlwb+P7av32AChHZohMm&#10;Aw8KsFlPXlZYWBm4pPsp1ipBOBRooImxK7QOVUMew0w64uRdpPcYk+xrbXscEtw7/Z5lufbYclpo&#10;sKNdQ9X1dPMGykH2XXUoSezxKe55RutcbszrdNwuQUUa43/4r/1pDSxy+P2SfoBe/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7e46QwQAAANsAAAAPAAAAAAAAAAAAAAAA&#10;AKECAABkcnMvZG93bnJldi54bWxQSwUGAAAAAAQABAD5AAAAjwMAAAAA&#10;" strokeweight="5054emu"/>
                <v:line id="Line 34" o:spid="_x0000_s1040" style="position:absolute;visibility:visible;mso-wrap-style:square" from="9421,882" to="9421,8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ai/eb8AAADbAAAADwAAAGRycy9kb3ducmV2LnhtbERPzUrDQBC+C32HZQrezEbBIGm2RYRC&#10;wUNJ9QGm2WkS3J0J2W2T5undg+Dx4/uvdrN36kZj6IUNPGc5KOJGbM+tge+v/dMbqBCRLTphMnCn&#10;ALvt6qHC0srENd1OsVUphEOJBroYh1Lr0HTkMWQyECfuIqPHmODYajvilMK90y95XmiPPaeGDgf6&#10;6Kj5OV29gXqS/dB81iT2uIhbzmidK4x5XM/vG1CR5vgv/nMfrIHXNDZ9ST9Ab3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Zai/eb8AAADbAAAADwAAAAAAAAAAAAAAAACh&#10;AgAAZHJzL2Rvd25yZXYueG1sUEsFBgAAAAAEAAQA+QAAAI0DAAAAAA==&#10;" strokeweight="5054emu"/>
                <v:line id="Line 33" o:spid="_x0000_s1041" style="position:absolute;visibility:visible;mso-wrap-style:square" from="2819,1171" to="2819,11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bJ5wr8AAADbAAAADwAAAGRycy9kb3ducmV2LnhtbERPzUrDQBC+C32HZQrezKY9BInZFhEK&#10;goeS6AOM2TEJ7s6E7LZJ8/Tdg+Dx4/uvjot36kpTGIQN7LIcFHErduDOwNfn6ekZVIjIFp0wGbhR&#10;gONh81BhaWXmmq5N7FQK4VCigT7GsdQ6tD15DJmMxIn7kcljTHDqtJ1wTuHe6X2eF9rjwKmhx5He&#10;emp/m4s3UM9yGtuPmsSeV3HrN1rnCmMet8vrC6hIS/wX/7nfrYEirU9f0g/Qhzs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VbJ5wr8AAADbAAAADwAAAAAAAAAAAAAAAACh&#10;AgAAZHJzL2Rvd25yZXYueG1sUEsFBgAAAAAEAAQA+QAAAI0DAAAAAA==&#10;" strokeweight="5054emu"/>
                <v:line id="Line 32" o:spid="_x0000_s1042" style="position:absolute;visibility:visible;mso-wrap-style:square" from="2866,1171" to="2866,11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ixCLsEAAADbAAAADwAAAGRycy9kb3ducmV2LnhtbESPQWvCQBSE7wX/w/IEb3Wjh1Ciq4gg&#10;FHqQ2P6AZ/aZBHffC9nVRH+9Wyj0OMzMN8x6O3qn7tSHVtjAYp6BIq7Etlwb+Pk+vH+AChHZohMm&#10;Aw8KsN1M3tZYWBm4pPsp1ipBOBRooImxK7QOVUMew1w64uRdpPcYk+xrbXscEtw7vcyyXHtsOS00&#10;2NG+oep6unkD5SCHrvoqSezxKe55RutcbsxsOu5WoCKN8T/81/60BvIl/H5JP0BvX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KLEIuwQAAANsAAAAPAAAAAAAAAAAAAAAA&#10;AKECAABkcnMvZG93bnJldi54bWxQSwUGAAAAAAQABAD5AAAAjwMAAAAA&#10;" strokeweight="5054emu"/>
                <v:line id="Line 31" o:spid="_x0000_s1043" style="position:absolute;visibility:visible;mso-wrap-style:square" from="9374,1171" to="9374,11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ol/wcEAAADbAAAADwAAAGRycy9kb3ducmV2LnhtbESPUWvCQBCE3wv+h2OFvtWLRUKJniKC&#10;UPBBYvsD1tyaBO92Q+400V/fKxT6OMzMN8xqM3qn7tSHVtjAfJaBIq7Etlwb+P7av32AChHZohMm&#10;Aw8KsFlPXlZYWBm4pPsp1ipBOBRooImxK7QOVUMew0w64uRdpPcYk+xrbXscEtw7/Z5lufbYclpo&#10;sKNdQ9X1dPMGykH2XXUoSezxKe55RutcbszrdNwuQUUa43/4r/1pDeQL+P2SfoBe/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qiX/BwQAAANsAAAAPAAAAAAAAAAAAAAAA&#10;AKECAABkcnMvZG93bnJldi54bWxQSwUGAAAAAAQABAD5AAAAjwMAAAAA&#10;" strokeweight="5054emu"/>
                <v:line id="Line 30" o:spid="_x0000_s1044" style="position:absolute;visibility:visible;mso-wrap-style:square" from="9421,1171" to="9421,11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RdELcEAAADbAAAADwAAAGRycy9kb3ducmV2LnhtbESPQWvCQBSE7wX/w/IEb3VjD6FEVxFB&#10;EHqQ2P6AZ/aZBHffC9nVRH+9Wyj0OMzMN8xqM3qn7tSHVtjAYp6BIq7Etlwb+Pnev3+CChHZohMm&#10;Aw8KsFlP3lZYWBm4pPsp1ipBOBRooImxK7QOVUMew1w64uRdpPcYk+xrbXscEtw7/ZFlufbYclpo&#10;sKNdQ9X1dPMGykH2XfVVktjjU9zzjNa53JjZdNwuQUUa43/4r32wBvIcfr+kH6DXL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1F0QtwQAAANsAAAAPAAAAAAAAAAAAAAAA&#10;AKECAABkcnMvZG93bnJldi54bWxQSwUGAAAAAAQABAD5AAAAjwMAAAAA&#10;" strokeweight="5054emu"/>
                <v:line id="Line 29" o:spid="_x0000_s1045" style="position:absolute;visibility:visible;mso-wrap-style:square" from="2819,1460" to="2819,14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8R1xL8AAADbAAAADwAAAGRycy9kb3ducmV2LnhtbERPzUrDQBC+C32HZQrezKY9BInZFhEK&#10;goeS6AOM2TEJ7s6E7LZJ8/Tdg+Dx4/uvjot36kpTGIQN7LIcFHErduDOwNfn6ekZVIjIFp0wGbhR&#10;gONh81BhaWXmmq5N7FQK4VCigT7GsdQ6tD15DJmMxIn7kcljTHDqtJ1wTuHe6X2eF9rjwKmhx5He&#10;emp/m4s3UM9yGtuPmsSeV3HrN1rnCmMet8vrC6hIS/wX/7nfrYEijU1f0g/Qhzs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q8R1xL8AAADbAAAADwAAAAAAAAAAAAAAAACh&#10;AgAAZHJzL2Rvd25yZXYueG1sUEsFBgAAAAAEAAQA+QAAAI0DAAAAAA==&#10;" strokeweight="5054emu"/>
                <v:line id="Line 28" o:spid="_x0000_s1046" style="position:absolute;visibility:visible;mso-wrap-style:square" from="2866,1460" to="2866,14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GvvH78AAADbAAAADwAAAGRycy9kb3ducmV2LnhtbERPzUrDQBC+F3yHZQRvzaYeosRsSykU&#10;BA+Stg8wzY5J6O5MyK5NzNO7B8Hjx/df7Wbv1J3G0Asb2GQ5KOJGbM+tgcv5uH4FFSKyRSdMBn4o&#10;wG77sKqwtDJxTfdTbFUK4VCigS7GodQ6NB15DJkMxIn7ktFjTHBstR1xSuHe6ec8L7THnlNDhwMd&#10;Ompup29voJ7kODQfNYn9XMQtV7TOFcY8Pc77N1CR5vgv/nO/WwMvaX36kn6A3v4C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0GvvH78AAADbAAAADwAAAAAAAAAAAAAAAACh&#10;AgAAZHJzL2Rvd25yZXYueG1sUEsFBgAAAAAEAAQA+QAAAI0DAAAAAA==&#10;" strokeweight="5054emu"/>
                <v:line id="Line 27" o:spid="_x0000_s1047" style="position:absolute;visibility:visible;mso-wrap-style:square" from="9374,1460" to="9374,14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XU88EAAADbAAAADwAAAGRycy9kb3ducmV2LnhtbESPQWvCQBSE7wX/w/IEb3WjB1uiq4gg&#10;CD1IbH/AM/tMgrvvhexqUn+9KxR6HGbmG2a1GbxTd+pCI2xgNs1AEZdiG64M/Hzv3z9BhYhs0QmT&#10;gV8KsFmP3laYW+m5oPspVipBOORooI6xzbUOZU0ew1Ra4uRdpPMYk+wqbTvsE9w7Pc+yhfbYcFqo&#10;saVdTeX1dPMGil72bflVkNjjQ9zjjNa5hTGT8bBdgoo0xP/wX/tgDXzM4fUl/QC9fg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P9dTzwQAAANsAAAAPAAAAAAAAAAAAAAAA&#10;AKECAABkcnMvZG93bnJldi54bWxQSwUGAAAAAAQABAD5AAAAjwMAAAAA&#10;" strokeweight="5054emu"/>
                <v:line id="Line 26" o:spid="_x0000_s1048" style="position:absolute;visibility:visible;mso-wrap-style:square" from="9421,1460" to="9421,14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1DpHMIAAADbAAAADwAAAGRycy9kb3ducmV2LnhtbESPUWvCQBCE3wX/w7GFvumlpVhJvQQR&#10;hEIfSqw/YM1tk+DdbshdTeqv7xUEH4eZ+YbZlJN36kJD6IQNPC0zUMS12I4bA8ev/WINKkRki06Y&#10;DPxSgLKYzzaYWxm5osshNipBOORooI2xz7UOdUsew1J64uR9y+AxJjk02g44Jrh3+jnLVtpjx2mh&#10;xZ52LdXnw483UI2y7+uPisR+XsVdT2idWxnz+DBt30BFmuI9fGu/WwOvL/D/Jf0AXf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1DpHMIAAADbAAAADwAAAAAAAAAAAAAA&#10;AAChAgAAZHJzL2Rvd25yZXYueG1sUEsFBgAAAAAEAAQA+QAAAJADAAAAAA==&#10;" strokeweight="5054emu"/>
                <v:line id="Line 25" o:spid="_x0000_s1049" style="position:absolute;visibility:visible;mso-wrap-style:square" from="2819,1851" to="2819,18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M7S8MEAAADbAAAADwAAAGRycy9kb3ducmV2LnhtbESPQWvCQBSE7wX/w/IEb3VjD2mJriKC&#10;UPAgsf0Bz+wzCe6+F7Krif76bqHQ4zAz3zCrzeidulMfWmEDi3kGirgS23Jt4Ptr//oBKkRki06Y&#10;DDwowGY9eVlhYWXgku6nWKsE4VCggSbGrtA6VA15DHPpiJN3kd5jTLKvte1xSHDv9FuW5dpjy2mh&#10;wY52DVXX080bKAfZd9WhJLHHp7jnGa1zuTGz6bhdgoo0xv/wX/vTGnjP4fdL+gF6/Q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wztLwwQAAANsAAAAPAAAAAAAAAAAAAAAA&#10;AKECAABkcnMvZG93bnJldi54bWxQSwUGAAAAAAQABAD5AAAAjwMAAAAA&#10;" strokeweight="5054emu"/>
                <v:line id="Line 24" o:spid="_x0000_s1050" style="position:absolute;visibility:visible;mso-wrap-style:square" from="2866,1851" to="2866,18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h3jGb8AAADbAAAADwAAAGRycy9kb3ducmV2LnhtbERPzUrDQBC+F3yHZQRvzaYeosRsSykU&#10;BA+Stg8wzY5J6O5MyK5NzNO7B8Hjx/df7Wbv1J3G0Asb2GQ5KOJGbM+tgcv5uH4FFSKyRSdMBn4o&#10;wG77sKqwtDJxTfdTbFUK4VCigS7GodQ6NB15DJkMxIn7ktFjTHBstR1xSuHe6ec8L7THnlNDhwMd&#10;Ompup29voJ7kODQfNYn9XMQtV7TOFcY8Pc77N1CR5vgv/nO/WwMvaWz6kn6A3v4C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Lh3jGb8AAADbAAAADwAAAAAAAAAAAAAAAACh&#10;AgAAZHJzL2Rvd25yZXYueG1sUEsFBgAAAAAEAAQA+QAAAI0DAAAAAA==&#10;" strokeweight="5054emu"/>
                <v:line id="Line 23" o:spid="_x0000_s1051" style="position:absolute;visibility:visible;mso-wrap-style:square" from="9374,1851" to="9374,18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b6fOL8AAADbAAAADwAAAGRycy9kb3ducmV2LnhtbERPS2rDMBDdF3oHMYXuGjldmOBYDiUQ&#10;CHQR7PYAE2tim0ozxlJiJ6evFoUuH+9f7hbv1I2mMAgbWK8yUMSt2IE7A99fh7cNqBCRLTphMnCn&#10;ALvq+anEwsrMNd2a2KkUwqFAA32MY6F1aHvyGFYyEifuIpPHmODUaTvhnMK90+9ZlmuPA6eGHkfa&#10;99T+NFdvoJ7lMLafNYk9PcQ9zmidy415fVk+tqAiLfFf/Oc+WgObtD59ST9AV7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5b6fOL8AAADbAAAADwAAAAAAAAAAAAAAAACh&#10;AgAAZHJzL2Rvd25yZXYueG1sUEsFBgAAAAAEAAQA+QAAAI0DAAAAAA==&#10;" strokeweight="5054emu"/>
                <v:line id="Line 22" o:spid="_x0000_s1052" style="position:absolute;visibility:visible;mso-wrap-style:square" from="9421,1851" to="9421,18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iCk1MAAAADbAAAADwAAAGRycy9kb3ducmV2LnhtbESPwYrCQBBE74L/MLTgTSd6EMk6igjC&#10;wh4k6ge0md4kONMdMrMm69c7wsIei6p6RW12g3fqQV1ohA0s5hko4lJsw5WB6+U4W4MKEdmiEyYD&#10;vxRgtx2PNphb6bmgxzlWKkE45GigjrHNtQ5lTR7DXFri5H1L5zEm2VXadtgnuHd6mWUr7bHhtFBj&#10;S4eayvv5xxsoejm25VdBYk9Pcc8bWudWxkwnw/4DVKQh/of/2p/WwHoJ7y/pB+jtC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HogpNTAAAAA2wAAAA8AAAAAAAAAAAAAAAAA&#10;oQIAAGRycy9kb3ducmV2LnhtbFBLBQYAAAAABAAEAPkAAACOAwAAAAA=&#10;" strokeweight="5054emu"/>
                <v:line id="Line 21" o:spid="_x0000_s1053" style="position:absolute;visibility:visible;mso-wrap-style:square" from="2815,1855" to="9425,18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oWZO8EAAADbAAAADwAAAGRycy9kb3ducmV2LnhtbESPUWvCQBCE34X+h2MLfTOXliISPaUU&#10;BKEPJeoPWHNrEnq3G3KnSf31niD4OMzMN8xyPXqnLtSHVtjAe5aDIq7EtlwbOOw30zmoEJEtOmEy&#10;8E8B1quXyRILKwOXdNnFWiUIhwINNDF2hdahashjyKQjTt5Jeo8xyb7Wtschwb3TH3k+0x5bTgsN&#10;dvTdUPW3O3sD5SCbrvopSezvVdz1iNa5mTFvr+PXAlSkMT7Dj/bWGph/wv1L+gF6dQ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ahZk7wQAAANsAAAAPAAAAAAAAAAAAAAAA&#10;AKECAABkcnMvZG93bnJldi54bWxQSwUGAAAAAAQABAD5AAAAjwMAAAAA&#10;" strokeweight="5054emu"/>
                <v:shape id="Text Box 20" o:spid="_x0000_s1054" type="#_x0000_t202" style="position:absolute;left:2846;top:568;width:6548;height:128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lgrfxAAA&#10;ANsAAAAPAAAAZHJzL2Rvd25yZXYueG1sRI9Ba8JAFITvQv/D8gq9mY09BBtdRaSFQqEY48HjM/tM&#10;FrNv0+w2Sf+9Wyj0OMzMN8x6O9lWDNR741jBIklBEFdOG64VnMq3+RKED8gaW8ek4Ic8bDcPszXm&#10;2o1c0HAMtYgQ9jkqaELocil91ZBFn7iOOHpX11sMUfa11D2OEW5b+ZymmbRoOC402NG+oep2/LYK&#10;dmcuXs3X5+VQXAtTli8pf2Q3pZ4ep90KRKAp/If/2u9awTKD3y/xB8jN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ZYK38QAAADbAAAADwAAAAAAAAAAAAAAAACXAgAAZHJzL2Rv&#10;d25yZXYueG1sUEsFBgAAAAAEAAQA9QAAAIgDAAAAAA==&#10;" filled="f" stroked="f">
                  <v:textbox inset="0,0,0,0">
                    <w:txbxContent>
                      <w:p w14:paraId="3CC49217" w14:textId="77777777" w:rsidR="00647E4E" w:rsidRDefault="00647E4E">
                        <w:pPr>
                          <w:tabs>
                            <w:tab w:val="left" w:pos="1700"/>
                          </w:tabs>
                          <w:spacing w:before="2"/>
                          <w:ind w:right="1"/>
                          <w:jc w:val="center"/>
                          <w:rPr>
                            <w:sz w:val="24"/>
                          </w:rPr>
                        </w:pPr>
                        <w:r>
                          <w:rPr>
                            <w:w w:val="105"/>
                            <w:sz w:val="24"/>
                          </w:rPr>
                          <w:t>Xiaomi Mi</w:t>
                        </w:r>
                        <w:r>
                          <w:rPr>
                            <w:spacing w:val="1"/>
                            <w:w w:val="105"/>
                            <w:sz w:val="24"/>
                          </w:rPr>
                          <w:t xml:space="preserve"> </w:t>
                        </w:r>
                        <w:r>
                          <w:rPr>
                            <w:w w:val="105"/>
                            <w:sz w:val="24"/>
                          </w:rPr>
                          <w:t>A2</w:t>
                        </w:r>
                        <w:r>
                          <w:rPr>
                            <w:w w:val="105"/>
                            <w:sz w:val="24"/>
                          </w:rPr>
                          <w:tab/>
                          <w:t>octa-core (4x2.2GHz + 4x1.8GHz)</w:t>
                        </w:r>
                        <w:r>
                          <w:rPr>
                            <w:spacing w:val="20"/>
                            <w:w w:val="105"/>
                            <w:sz w:val="24"/>
                          </w:rPr>
                          <w:t xml:space="preserve"> </w:t>
                        </w:r>
                        <w:r>
                          <w:rPr>
                            <w:w w:val="105"/>
                            <w:sz w:val="24"/>
                          </w:rPr>
                          <w:t>processor</w:t>
                        </w:r>
                      </w:p>
                      <w:p w14:paraId="5C254137" w14:textId="77777777" w:rsidR="00647E4E" w:rsidRDefault="00647E4E">
                        <w:pPr>
                          <w:spacing w:before="13" w:line="252" w:lineRule="auto"/>
                          <w:ind w:left="2410" w:right="706"/>
                          <w:jc w:val="center"/>
                          <w:rPr>
                            <w:sz w:val="24"/>
                          </w:rPr>
                        </w:pPr>
                        <w:r>
                          <w:rPr>
                            <w:w w:val="110"/>
                            <w:sz w:val="24"/>
                          </w:rPr>
                          <w:t>4GB</w:t>
                        </w:r>
                        <w:r>
                          <w:rPr>
                            <w:spacing w:val="-28"/>
                            <w:w w:val="110"/>
                            <w:sz w:val="24"/>
                          </w:rPr>
                          <w:t xml:space="preserve"> </w:t>
                        </w:r>
                        <w:r>
                          <w:rPr>
                            <w:w w:val="110"/>
                            <w:sz w:val="24"/>
                          </w:rPr>
                          <w:t>Ram,</w:t>
                        </w:r>
                        <w:r>
                          <w:rPr>
                            <w:spacing w:val="-28"/>
                            <w:w w:val="110"/>
                            <w:sz w:val="24"/>
                          </w:rPr>
                          <w:t xml:space="preserve"> </w:t>
                        </w:r>
                        <w:r>
                          <w:rPr>
                            <w:w w:val="110"/>
                            <w:sz w:val="24"/>
                          </w:rPr>
                          <w:t>64GB</w:t>
                        </w:r>
                        <w:r>
                          <w:rPr>
                            <w:spacing w:val="-27"/>
                            <w:w w:val="110"/>
                            <w:sz w:val="24"/>
                          </w:rPr>
                          <w:t xml:space="preserve"> </w:t>
                        </w:r>
                        <w:r>
                          <w:rPr>
                            <w:w w:val="110"/>
                            <w:sz w:val="24"/>
                          </w:rPr>
                          <w:t>internal</w:t>
                        </w:r>
                        <w:r>
                          <w:rPr>
                            <w:spacing w:val="-28"/>
                            <w:w w:val="110"/>
                            <w:sz w:val="24"/>
                          </w:rPr>
                          <w:t xml:space="preserve"> </w:t>
                        </w:r>
                        <w:r>
                          <w:rPr>
                            <w:w w:val="110"/>
                            <w:sz w:val="24"/>
                          </w:rPr>
                          <w:t>storage 12MP + 20MP dual Camera 20MP front</w:t>
                        </w:r>
                        <w:r>
                          <w:rPr>
                            <w:spacing w:val="7"/>
                            <w:w w:val="110"/>
                            <w:sz w:val="24"/>
                          </w:rPr>
                          <w:t xml:space="preserve"> </w:t>
                        </w:r>
                        <w:r>
                          <w:rPr>
                            <w:w w:val="110"/>
                            <w:sz w:val="24"/>
                          </w:rPr>
                          <w:t>camera</w:t>
                        </w:r>
                      </w:p>
                    </w:txbxContent>
                  </v:textbox>
                </v:shape>
                <v:shape id="Text Box 19" o:spid="_x0000_s1055" type="#_x0000_t202" style="position:absolute;left:6174;top:219;width:1613;height: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RTs2wAAA&#10;ANsAAAAPAAAAZHJzL2Rvd25yZXYueG1sRE9Ni8IwEL0L+x/CCHuzqR5Eu0aRZQVBWKz1sMfZZmyD&#10;zaQ2Ueu/NwfB4+N9L1a9bcSNOm8cKxgnKQji0mnDlYJjsRnNQPiArLFxTAoe5GG1/BgsMNPuzjnd&#10;DqESMYR9hgrqENpMSl/WZNEnriWO3Ml1FkOEXSV1h/cYbhs5SdOptGg4NtTY0ndN5flwtQrWf5z/&#10;mMvv/z4/5aYo5invpmelPof9+gtEoD68xS/3ViuYxbHxS/wBcvk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DRTs2wAAAANsAAAAPAAAAAAAAAAAAAAAAAJcCAABkcnMvZG93bnJl&#10;di54bWxQSwUGAAAAAAQABAD1AAAAhAMAAAAA&#10;" filled="f" stroked="f">
                  <v:textbox inset="0,0,0,0">
                    <w:txbxContent>
                      <w:p w14:paraId="6C1252BE" w14:textId="77777777" w:rsidR="00647E4E" w:rsidRDefault="00647E4E">
                        <w:pPr>
                          <w:spacing w:line="231" w:lineRule="exact"/>
                          <w:rPr>
                            <w:b/>
                            <w:sz w:val="24"/>
                          </w:rPr>
                        </w:pPr>
                        <w:r>
                          <w:rPr>
                            <w:b/>
                            <w:w w:val="110"/>
                            <w:sz w:val="24"/>
                          </w:rPr>
                          <w:t>Specifications</w:t>
                        </w:r>
                      </w:p>
                    </w:txbxContent>
                  </v:textbox>
                </v:shape>
                <v:shape id="Text Box 18" o:spid="_x0000_s1056" type="#_x0000_t202" style="position:absolute;left:3327;top:219;width:808;height: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6qHtwAAA&#10;ANsAAAAPAAAAZHJzL2Rvd25yZXYueG1sRE9Ni8IwEL0L+x/CCHuzqR5Eu0aRZQVBWKz1sMfZZmyD&#10;zaQ2Ueu/NwfB4+N9L1a9bcSNOm8cKxgnKQji0mnDlYJjsRnNQPiArLFxTAoe5GG1/BgsMNPuzjnd&#10;DqESMYR9hgrqENpMSl/WZNEnriWO3Ml1FkOEXSV1h/cYbhs5SdOptGg4NtTY0ndN5flwtQrWf5z/&#10;mMvv/z4/5aYo5invpmelPof9+gtEoD68xS/3ViuYx/XxS/wBcvk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46qHtwAAAANsAAAAPAAAAAAAAAAAAAAAAAJcCAABkcnMvZG93bnJl&#10;di54bWxQSwUGAAAAAAQABAD1AAAAhAMAAAAA&#10;" filled="f" stroked="f">
                  <v:textbox inset="0,0,0,0">
                    <w:txbxContent>
                      <w:p w14:paraId="2FD23C33" w14:textId="77777777" w:rsidR="00647E4E" w:rsidRDefault="00647E4E">
                        <w:pPr>
                          <w:spacing w:line="231" w:lineRule="exact"/>
                          <w:rPr>
                            <w:b/>
                            <w:sz w:val="24"/>
                          </w:rPr>
                        </w:pPr>
                        <w:r>
                          <w:rPr>
                            <w:b/>
                            <w:w w:val="115"/>
                            <w:sz w:val="24"/>
                          </w:rPr>
                          <w:t>Device</w:t>
                        </w:r>
                      </w:p>
                    </w:txbxContent>
                  </v:textbox>
                </v:shape>
                <w10:wrap type="topAndBottom" anchorx="page"/>
              </v:group>
            </w:pict>
          </mc:Fallback>
        </mc:AlternateContent>
      </w:r>
    </w:p>
    <w:p w14:paraId="5F1ACA07" w14:textId="77777777" w:rsidR="00551168" w:rsidRDefault="00647E4E">
      <w:pPr>
        <w:pStyle w:val="BodyText"/>
        <w:spacing w:before="52"/>
        <w:ind w:left="3104"/>
      </w:pPr>
      <w:r>
        <w:t>Table 1: Smartphone Specifications</w:t>
      </w:r>
    </w:p>
    <w:p w14:paraId="21C550A0" w14:textId="77777777" w:rsidR="00551168" w:rsidRDefault="00551168">
      <w:pPr>
        <w:pStyle w:val="BodyText"/>
      </w:pPr>
    </w:p>
    <w:p w14:paraId="29B2DB0D" w14:textId="77777777" w:rsidR="00551168" w:rsidRDefault="00551168">
      <w:pPr>
        <w:pStyle w:val="BodyText"/>
        <w:spacing w:before="5"/>
        <w:rPr>
          <w:sz w:val="33"/>
        </w:rPr>
      </w:pPr>
    </w:p>
    <w:p w14:paraId="4D8A3BCB" w14:textId="77777777" w:rsidR="00551168" w:rsidRDefault="00647E4E">
      <w:pPr>
        <w:pStyle w:val="BodyText"/>
        <w:spacing w:line="312" w:lineRule="auto"/>
        <w:ind w:left="330" w:right="1526"/>
        <w:jc w:val="both"/>
      </w:pPr>
      <w:r>
        <w:rPr>
          <w:w w:val="105"/>
        </w:rPr>
        <w:t>up to 10 whilst model targets amount up to 11 which includes the coffee machine. Hence, in total combining the image and model targets, one test is repeated 21 times. Vuforia also provides a 5-star rating to every image target which represents the detection quality.The higher the rating is the better the image target is detected.</w:t>
      </w:r>
    </w:p>
    <w:p w14:paraId="4B24ABD1" w14:textId="77777777" w:rsidR="00551168" w:rsidRDefault="00551168">
      <w:pPr>
        <w:spacing w:line="312" w:lineRule="auto"/>
        <w:jc w:val="both"/>
        <w:sectPr w:rsidR="00551168">
          <w:pgSz w:w="12240" w:h="15840"/>
          <w:pgMar w:top="1500" w:right="0" w:bottom="1300" w:left="1200" w:header="0" w:footer="1110" w:gutter="0"/>
          <w:cols w:space="720"/>
        </w:sectPr>
      </w:pPr>
    </w:p>
    <w:p w14:paraId="58E05F4B" w14:textId="77777777" w:rsidR="00551168" w:rsidRDefault="00551168">
      <w:pPr>
        <w:pStyle w:val="BodyText"/>
        <w:spacing w:before="9"/>
        <w:rPr>
          <w:sz w:val="19"/>
        </w:rPr>
      </w:pPr>
    </w:p>
    <w:tbl>
      <w:tblPr>
        <w:tblW w:w="0" w:type="auto"/>
        <w:tblInd w:w="28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66"/>
        <w:gridCol w:w="1045"/>
        <w:gridCol w:w="1219"/>
      </w:tblGrid>
      <w:tr w:rsidR="00551168" w14:paraId="202CB7D2" w14:textId="77777777">
        <w:trPr>
          <w:trHeight w:val="286"/>
        </w:trPr>
        <w:tc>
          <w:tcPr>
            <w:tcW w:w="1866" w:type="dxa"/>
          </w:tcPr>
          <w:p w14:paraId="32B4AF71" w14:textId="77777777" w:rsidR="00551168" w:rsidRDefault="00647E4E">
            <w:pPr>
              <w:pStyle w:val="TableParagraph"/>
              <w:spacing w:line="253" w:lineRule="exact"/>
              <w:ind w:left="123" w:right="114"/>
              <w:rPr>
                <w:b/>
                <w:sz w:val="24"/>
              </w:rPr>
            </w:pPr>
            <w:r>
              <w:rPr>
                <w:b/>
                <w:w w:val="110"/>
                <w:sz w:val="24"/>
              </w:rPr>
              <w:t>Image Target</w:t>
            </w:r>
          </w:p>
        </w:tc>
        <w:tc>
          <w:tcPr>
            <w:tcW w:w="1045" w:type="dxa"/>
          </w:tcPr>
          <w:p w14:paraId="58BB4ACE" w14:textId="77777777" w:rsidR="00551168" w:rsidRDefault="00647E4E">
            <w:pPr>
              <w:pStyle w:val="TableParagraph"/>
              <w:spacing w:line="253" w:lineRule="exact"/>
              <w:ind w:left="101" w:right="96"/>
              <w:rPr>
                <w:b/>
                <w:sz w:val="24"/>
              </w:rPr>
            </w:pPr>
            <w:r>
              <w:rPr>
                <w:b/>
                <w:w w:val="115"/>
                <w:sz w:val="24"/>
              </w:rPr>
              <w:t>Rating</w:t>
            </w:r>
          </w:p>
        </w:tc>
        <w:tc>
          <w:tcPr>
            <w:tcW w:w="1219" w:type="dxa"/>
          </w:tcPr>
          <w:p w14:paraId="2431A8FD" w14:textId="77777777" w:rsidR="00551168" w:rsidRDefault="00647E4E">
            <w:pPr>
              <w:pStyle w:val="TableParagraph"/>
              <w:spacing w:line="253" w:lineRule="exact"/>
              <w:ind w:left="125" w:right="116"/>
              <w:rPr>
                <w:b/>
                <w:sz w:val="24"/>
              </w:rPr>
            </w:pPr>
            <w:r>
              <w:rPr>
                <w:b/>
                <w:w w:val="110"/>
                <w:sz w:val="24"/>
              </w:rPr>
              <w:t>Figure</w:t>
            </w:r>
          </w:p>
        </w:tc>
      </w:tr>
      <w:tr w:rsidR="00551168" w14:paraId="5FC3FE2A" w14:textId="77777777">
        <w:trPr>
          <w:trHeight w:val="286"/>
        </w:trPr>
        <w:tc>
          <w:tcPr>
            <w:tcW w:w="1866" w:type="dxa"/>
          </w:tcPr>
          <w:p w14:paraId="6E94B8D2" w14:textId="77777777" w:rsidR="00551168" w:rsidRDefault="00647E4E">
            <w:pPr>
              <w:pStyle w:val="TableParagraph"/>
              <w:spacing w:line="253" w:lineRule="exact"/>
              <w:ind w:left="121" w:right="114"/>
              <w:rPr>
                <w:sz w:val="24"/>
              </w:rPr>
            </w:pPr>
            <w:r>
              <w:rPr>
                <w:sz w:val="24"/>
              </w:rPr>
              <w:t>Abessinia</w:t>
            </w:r>
          </w:p>
        </w:tc>
        <w:tc>
          <w:tcPr>
            <w:tcW w:w="1045" w:type="dxa"/>
          </w:tcPr>
          <w:p w14:paraId="5A833FB5" w14:textId="77777777" w:rsidR="00551168" w:rsidRDefault="00647E4E">
            <w:pPr>
              <w:pStyle w:val="TableParagraph"/>
              <w:spacing w:line="253" w:lineRule="exact"/>
              <w:ind w:left="9"/>
              <w:rPr>
                <w:sz w:val="24"/>
              </w:rPr>
            </w:pPr>
            <w:r>
              <w:rPr>
                <w:w w:val="97"/>
                <w:sz w:val="24"/>
              </w:rPr>
              <w:t>4</w:t>
            </w:r>
          </w:p>
        </w:tc>
        <w:tc>
          <w:tcPr>
            <w:tcW w:w="1219" w:type="dxa"/>
          </w:tcPr>
          <w:p w14:paraId="782FE07C" w14:textId="77777777" w:rsidR="00551168" w:rsidRDefault="00647E4E">
            <w:pPr>
              <w:pStyle w:val="TableParagraph"/>
              <w:spacing w:line="253" w:lineRule="exact"/>
              <w:ind w:left="125" w:right="116"/>
              <w:rPr>
                <w:sz w:val="24"/>
              </w:rPr>
            </w:pPr>
            <w:r>
              <w:rPr>
                <w:sz w:val="24"/>
              </w:rPr>
              <w:t>Figure 26</w:t>
            </w:r>
          </w:p>
        </w:tc>
      </w:tr>
      <w:tr w:rsidR="00551168" w14:paraId="0A5EC502" w14:textId="77777777">
        <w:trPr>
          <w:trHeight w:val="286"/>
        </w:trPr>
        <w:tc>
          <w:tcPr>
            <w:tcW w:w="1866" w:type="dxa"/>
          </w:tcPr>
          <w:p w14:paraId="7CFA7AAE" w14:textId="77777777" w:rsidR="00551168" w:rsidRDefault="00647E4E">
            <w:pPr>
              <w:pStyle w:val="TableParagraph"/>
              <w:spacing w:line="253" w:lineRule="exact"/>
              <w:ind w:left="121" w:right="114"/>
              <w:rPr>
                <w:sz w:val="24"/>
              </w:rPr>
            </w:pPr>
            <w:r>
              <w:rPr>
                <w:w w:val="105"/>
                <w:sz w:val="24"/>
              </w:rPr>
              <w:t>Ayanami</w:t>
            </w:r>
          </w:p>
        </w:tc>
        <w:tc>
          <w:tcPr>
            <w:tcW w:w="1045" w:type="dxa"/>
          </w:tcPr>
          <w:p w14:paraId="304154DB" w14:textId="77777777" w:rsidR="00551168" w:rsidRDefault="00647E4E">
            <w:pPr>
              <w:pStyle w:val="TableParagraph"/>
              <w:spacing w:line="253" w:lineRule="exact"/>
              <w:ind w:left="9"/>
              <w:rPr>
                <w:sz w:val="24"/>
              </w:rPr>
            </w:pPr>
            <w:r>
              <w:rPr>
                <w:w w:val="97"/>
                <w:sz w:val="24"/>
              </w:rPr>
              <w:t>3</w:t>
            </w:r>
          </w:p>
        </w:tc>
        <w:tc>
          <w:tcPr>
            <w:tcW w:w="1219" w:type="dxa"/>
          </w:tcPr>
          <w:p w14:paraId="556121E9" w14:textId="77777777" w:rsidR="00551168" w:rsidRDefault="00647E4E">
            <w:pPr>
              <w:pStyle w:val="TableParagraph"/>
              <w:spacing w:line="253" w:lineRule="exact"/>
              <w:ind w:left="125" w:right="116"/>
              <w:rPr>
                <w:sz w:val="24"/>
              </w:rPr>
            </w:pPr>
            <w:r>
              <w:rPr>
                <w:sz w:val="24"/>
              </w:rPr>
              <w:t>Figure 27</w:t>
            </w:r>
          </w:p>
        </w:tc>
      </w:tr>
      <w:tr w:rsidR="00551168" w14:paraId="7C90B359" w14:textId="77777777">
        <w:trPr>
          <w:trHeight w:val="286"/>
        </w:trPr>
        <w:tc>
          <w:tcPr>
            <w:tcW w:w="1866" w:type="dxa"/>
          </w:tcPr>
          <w:p w14:paraId="70B89DA3" w14:textId="77777777" w:rsidR="00551168" w:rsidRDefault="00647E4E">
            <w:pPr>
              <w:pStyle w:val="TableParagraph"/>
              <w:spacing w:line="253" w:lineRule="exact"/>
              <w:ind w:left="121" w:right="114"/>
              <w:rPr>
                <w:sz w:val="24"/>
              </w:rPr>
            </w:pPr>
            <w:r>
              <w:rPr>
                <w:w w:val="110"/>
                <w:sz w:val="24"/>
              </w:rPr>
              <w:t>Brittanic</w:t>
            </w:r>
          </w:p>
        </w:tc>
        <w:tc>
          <w:tcPr>
            <w:tcW w:w="1045" w:type="dxa"/>
          </w:tcPr>
          <w:p w14:paraId="75847417" w14:textId="77777777" w:rsidR="00551168" w:rsidRDefault="00647E4E">
            <w:pPr>
              <w:pStyle w:val="TableParagraph"/>
              <w:spacing w:line="253" w:lineRule="exact"/>
              <w:ind w:left="9"/>
              <w:rPr>
                <w:sz w:val="24"/>
              </w:rPr>
            </w:pPr>
            <w:r>
              <w:rPr>
                <w:w w:val="97"/>
                <w:sz w:val="24"/>
              </w:rPr>
              <w:t>3</w:t>
            </w:r>
          </w:p>
        </w:tc>
        <w:tc>
          <w:tcPr>
            <w:tcW w:w="1219" w:type="dxa"/>
          </w:tcPr>
          <w:p w14:paraId="75669C8D" w14:textId="77777777" w:rsidR="00551168" w:rsidRDefault="00647E4E">
            <w:pPr>
              <w:pStyle w:val="TableParagraph"/>
              <w:spacing w:line="253" w:lineRule="exact"/>
              <w:ind w:left="125" w:right="116"/>
              <w:rPr>
                <w:sz w:val="24"/>
              </w:rPr>
            </w:pPr>
            <w:r>
              <w:rPr>
                <w:sz w:val="24"/>
              </w:rPr>
              <w:t>Figure 28</w:t>
            </w:r>
          </w:p>
        </w:tc>
      </w:tr>
      <w:tr w:rsidR="00551168" w14:paraId="2040D55F" w14:textId="77777777">
        <w:trPr>
          <w:trHeight w:val="286"/>
        </w:trPr>
        <w:tc>
          <w:tcPr>
            <w:tcW w:w="1866" w:type="dxa"/>
          </w:tcPr>
          <w:p w14:paraId="563D4D59" w14:textId="77777777" w:rsidR="00551168" w:rsidRDefault="00647E4E">
            <w:pPr>
              <w:pStyle w:val="TableParagraph"/>
              <w:spacing w:line="253" w:lineRule="exact"/>
              <w:ind w:left="121" w:right="114"/>
              <w:rPr>
                <w:sz w:val="24"/>
              </w:rPr>
            </w:pPr>
            <w:r>
              <w:rPr>
                <w:w w:val="105"/>
                <w:sz w:val="24"/>
              </w:rPr>
              <w:t>Enola</w:t>
            </w:r>
          </w:p>
        </w:tc>
        <w:tc>
          <w:tcPr>
            <w:tcW w:w="1045" w:type="dxa"/>
          </w:tcPr>
          <w:p w14:paraId="08CD3E74" w14:textId="77777777" w:rsidR="00551168" w:rsidRDefault="00647E4E">
            <w:pPr>
              <w:pStyle w:val="TableParagraph"/>
              <w:spacing w:line="253" w:lineRule="exact"/>
              <w:ind w:left="9"/>
              <w:rPr>
                <w:sz w:val="24"/>
              </w:rPr>
            </w:pPr>
            <w:r>
              <w:rPr>
                <w:w w:val="97"/>
                <w:sz w:val="24"/>
              </w:rPr>
              <w:t>3</w:t>
            </w:r>
          </w:p>
        </w:tc>
        <w:tc>
          <w:tcPr>
            <w:tcW w:w="1219" w:type="dxa"/>
          </w:tcPr>
          <w:p w14:paraId="44E1A9ED" w14:textId="77777777" w:rsidR="00551168" w:rsidRDefault="00647E4E">
            <w:pPr>
              <w:pStyle w:val="TableParagraph"/>
              <w:spacing w:line="253" w:lineRule="exact"/>
              <w:ind w:left="125" w:right="116"/>
              <w:rPr>
                <w:sz w:val="24"/>
              </w:rPr>
            </w:pPr>
            <w:r>
              <w:rPr>
                <w:sz w:val="24"/>
              </w:rPr>
              <w:t>Figure 29</w:t>
            </w:r>
          </w:p>
        </w:tc>
      </w:tr>
      <w:tr w:rsidR="00551168" w14:paraId="3833D948" w14:textId="77777777">
        <w:trPr>
          <w:trHeight w:val="286"/>
        </w:trPr>
        <w:tc>
          <w:tcPr>
            <w:tcW w:w="1866" w:type="dxa"/>
          </w:tcPr>
          <w:p w14:paraId="7246630B" w14:textId="77777777" w:rsidR="00551168" w:rsidRDefault="00647E4E">
            <w:pPr>
              <w:pStyle w:val="TableParagraph"/>
              <w:spacing w:line="253" w:lineRule="exact"/>
              <w:ind w:left="121" w:right="114"/>
              <w:rPr>
                <w:sz w:val="24"/>
              </w:rPr>
            </w:pPr>
            <w:r>
              <w:rPr>
                <w:w w:val="105"/>
                <w:sz w:val="24"/>
              </w:rPr>
              <w:t>Hellespont</w:t>
            </w:r>
          </w:p>
        </w:tc>
        <w:tc>
          <w:tcPr>
            <w:tcW w:w="1045" w:type="dxa"/>
          </w:tcPr>
          <w:p w14:paraId="11528C6B" w14:textId="77777777" w:rsidR="00551168" w:rsidRDefault="00647E4E">
            <w:pPr>
              <w:pStyle w:val="TableParagraph"/>
              <w:spacing w:line="253" w:lineRule="exact"/>
              <w:ind w:left="9"/>
              <w:rPr>
                <w:sz w:val="24"/>
              </w:rPr>
            </w:pPr>
            <w:r>
              <w:rPr>
                <w:w w:val="97"/>
                <w:sz w:val="24"/>
              </w:rPr>
              <w:t>3</w:t>
            </w:r>
          </w:p>
        </w:tc>
        <w:tc>
          <w:tcPr>
            <w:tcW w:w="1219" w:type="dxa"/>
          </w:tcPr>
          <w:p w14:paraId="26E19C3F" w14:textId="77777777" w:rsidR="00551168" w:rsidRDefault="00647E4E">
            <w:pPr>
              <w:pStyle w:val="TableParagraph"/>
              <w:spacing w:line="253" w:lineRule="exact"/>
              <w:ind w:left="125" w:right="116"/>
              <w:rPr>
                <w:sz w:val="24"/>
              </w:rPr>
            </w:pPr>
            <w:r>
              <w:rPr>
                <w:sz w:val="24"/>
              </w:rPr>
              <w:t>Figure 30</w:t>
            </w:r>
          </w:p>
        </w:tc>
      </w:tr>
      <w:tr w:rsidR="00551168" w14:paraId="625AF288" w14:textId="77777777">
        <w:trPr>
          <w:trHeight w:val="286"/>
        </w:trPr>
        <w:tc>
          <w:tcPr>
            <w:tcW w:w="1866" w:type="dxa"/>
          </w:tcPr>
          <w:p w14:paraId="38236211" w14:textId="77777777" w:rsidR="00551168" w:rsidRDefault="00647E4E">
            <w:pPr>
              <w:pStyle w:val="TableParagraph"/>
              <w:spacing w:line="253" w:lineRule="exact"/>
              <w:ind w:left="122" w:right="114"/>
              <w:rPr>
                <w:sz w:val="24"/>
              </w:rPr>
            </w:pPr>
            <w:r>
              <w:rPr>
                <w:w w:val="105"/>
                <w:sz w:val="24"/>
              </w:rPr>
              <w:t>Pomeranian</w:t>
            </w:r>
          </w:p>
        </w:tc>
        <w:tc>
          <w:tcPr>
            <w:tcW w:w="1045" w:type="dxa"/>
          </w:tcPr>
          <w:p w14:paraId="407607E2" w14:textId="77777777" w:rsidR="00551168" w:rsidRDefault="00647E4E">
            <w:pPr>
              <w:pStyle w:val="TableParagraph"/>
              <w:spacing w:line="253" w:lineRule="exact"/>
              <w:ind w:left="9"/>
              <w:rPr>
                <w:sz w:val="24"/>
              </w:rPr>
            </w:pPr>
            <w:r>
              <w:rPr>
                <w:w w:val="97"/>
                <w:sz w:val="24"/>
              </w:rPr>
              <w:t>2</w:t>
            </w:r>
          </w:p>
        </w:tc>
        <w:tc>
          <w:tcPr>
            <w:tcW w:w="1219" w:type="dxa"/>
          </w:tcPr>
          <w:p w14:paraId="0B193D8D" w14:textId="77777777" w:rsidR="00551168" w:rsidRDefault="00647E4E">
            <w:pPr>
              <w:pStyle w:val="TableParagraph"/>
              <w:spacing w:line="253" w:lineRule="exact"/>
              <w:ind w:left="125" w:right="116"/>
              <w:rPr>
                <w:sz w:val="24"/>
              </w:rPr>
            </w:pPr>
            <w:r>
              <w:rPr>
                <w:sz w:val="24"/>
              </w:rPr>
              <w:t>Figure 31</w:t>
            </w:r>
          </w:p>
        </w:tc>
      </w:tr>
      <w:tr w:rsidR="00551168" w14:paraId="04F318DC" w14:textId="77777777">
        <w:trPr>
          <w:trHeight w:val="286"/>
        </w:trPr>
        <w:tc>
          <w:tcPr>
            <w:tcW w:w="1866" w:type="dxa"/>
          </w:tcPr>
          <w:p w14:paraId="561740F8" w14:textId="77777777" w:rsidR="00551168" w:rsidRDefault="00647E4E">
            <w:pPr>
              <w:pStyle w:val="TableParagraph"/>
              <w:spacing w:line="253" w:lineRule="exact"/>
              <w:ind w:left="123" w:right="114"/>
              <w:rPr>
                <w:sz w:val="24"/>
              </w:rPr>
            </w:pPr>
            <w:r>
              <w:rPr>
                <w:sz w:val="24"/>
              </w:rPr>
              <w:t>Secretary Office</w:t>
            </w:r>
          </w:p>
        </w:tc>
        <w:tc>
          <w:tcPr>
            <w:tcW w:w="1045" w:type="dxa"/>
          </w:tcPr>
          <w:p w14:paraId="552443B5" w14:textId="77777777" w:rsidR="00551168" w:rsidRDefault="00647E4E">
            <w:pPr>
              <w:pStyle w:val="TableParagraph"/>
              <w:spacing w:line="253" w:lineRule="exact"/>
              <w:ind w:left="9"/>
              <w:rPr>
                <w:sz w:val="24"/>
              </w:rPr>
            </w:pPr>
            <w:r>
              <w:rPr>
                <w:w w:val="97"/>
                <w:sz w:val="24"/>
              </w:rPr>
              <w:t>5</w:t>
            </w:r>
          </w:p>
        </w:tc>
        <w:tc>
          <w:tcPr>
            <w:tcW w:w="1219" w:type="dxa"/>
          </w:tcPr>
          <w:p w14:paraId="6B4659E2" w14:textId="77777777" w:rsidR="00551168" w:rsidRDefault="00647E4E">
            <w:pPr>
              <w:pStyle w:val="TableParagraph"/>
              <w:spacing w:line="253" w:lineRule="exact"/>
              <w:ind w:left="125" w:right="116"/>
              <w:rPr>
                <w:sz w:val="24"/>
              </w:rPr>
            </w:pPr>
            <w:r>
              <w:rPr>
                <w:sz w:val="24"/>
              </w:rPr>
              <w:t>Figure 32</w:t>
            </w:r>
          </w:p>
        </w:tc>
      </w:tr>
      <w:tr w:rsidR="00551168" w14:paraId="481AFA45" w14:textId="77777777">
        <w:trPr>
          <w:trHeight w:val="286"/>
        </w:trPr>
        <w:tc>
          <w:tcPr>
            <w:tcW w:w="1866" w:type="dxa"/>
          </w:tcPr>
          <w:p w14:paraId="7D0D56CE" w14:textId="77777777" w:rsidR="00551168" w:rsidRDefault="00647E4E">
            <w:pPr>
              <w:pStyle w:val="TableParagraph"/>
              <w:spacing w:line="253" w:lineRule="exact"/>
              <w:ind w:left="122" w:right="114"/>
              <w:rPr>
                <w:sz w:val="24"/>
              </w:rPr>
            </w:pPr>
            <w:r>
              <w:rPr>
                <w:w w:val="105"/>
                <w:sz w:val="24"/>
              </w:rPr>
              <w:t>Sirenia</w:t>
            </w:r>
          </w:p>
        </w:tc>
        <w:tc>
          <w:tcPr>
            <w:tcW w:w="1045" w:type="dxa"/>
          </w:tcPr>
          <w:p w14:paraId="03C82775" w14:textId="77777777" w:rsidR="00551168" w:rsidRDefault="00647E4E">
            <w:pPr>
              <w:pStyle w:val="TableParagraph"/>
              <w:spacing w:line="253" w:lineRule="exact"/>
              <w:ind w:left="9"/>
              <w:rPr>
                <w:sz w:val="24"/>
              </w:rPr>
            </w:pPr>
            <w:r>
              <w:rPr>
                <w:w w:val="97"/>
                <w:sz w:val="24"/>
              </w:rPr>
              <w:t>2</w:t>
            </w:r>
          </w:p>
        </w:tc>
        <w:tc>
          <w:tcPr>
            <w:tcW w:w="1219" w:type="dxa"/>
          </w:tcPr>
          <w:p w14:paraId="309E687B" w14:textId="77777777" w:rsidR="00551168" w:rsidRDefault="00647E4E">
            <w:pPr>
              <w:pStyle w:val="TableParagraph"/>
              <w:spacing w:line="253" w:lineRule="exact"/>
              <w:ind w:left="125" w:right="116"/>
              <w:rPr>
                <w:sz w:val="24"/>
              </w:rPr>
            </w:pPr>
            <w:r>
              <w:rPr>
                <w:sz w:val="24"/>
              </w:rPr>
              <w:t>Figure 33</w:t>
            </w:r>
          </w:p>
        </w:tc>
      </w:tr>
      <w:tr w:rsidR="00551168" w14:paraId="1538D995" w14:textId="77777777">
        <w:trPr>
          <w:trHeight w:val="286"/>
        </w:trPr>
        <w:tc>
          <w:tcPr>
            <w:tcW w:w="1866" w:type="dxa"/>
          </w:tcPr>
          <w:p w14:paraId="4DFFFCC3" w14:textId="77777777" w:rsidR="00551168" w:rsidRDefault="00647E4E">
            <w:pPr>
              <w:pStyle w:val="TableParagraph"/>
              <w:spacing w:line="253" w:lineRule="exact"/>
              <w:ind w:left="122" w:right="114"/>
              <w:rPr>
                <w:sz w:val="24"/>
              </w:rPr>
            </w:pPr>
            <w:r>
              <w:rPr>
                <w:w w:val="105"/>
                <w:sz w:val="24"/>
              </w:rPr>
              <w:t>Takanami</w:t>
            </w:r>
          </w:p>
        </w:tc>
        <w:tc>
          <w:tcPr>
            <w:tcW w:w="1045" w:type="dxa"/>
          </w:tcPr>
          <w:p w14:paraId="70909A8E" w14:textId="77777777" w:rsidR="00551168" w:rsidRDefault="00647E4E">
            <w:pPr>
              <w:pStyle w:val="TableParagraph"/>
              <w:spacing w:line="253" w:lineRule="exact"/>
              <w:ind w:left="9"/>
              <w:rPr>
                <w:sz w:val="24"/>
              </w:rPr>
            </w:pPr>
            <w:r>
              <w:rPr>
                <w:w w:val="97"/>
                <w:sz w:val="24"/>
              </w:rPr>
              <w:t>2</w:t>
            </w:r>
          </w:p>
        </w:tc>
        <w:tc>
          <w:tcPr>
            <w:tcW w:w="1219" w:type="dxa"/>
          </w:tcPr>
          <w:p w14:paraId="768631FE" w14:textId="77777777" w:rsidR="00551168" w:rsidRDefault="00647E4E">
            <w:pPr>
              <w:pStyle w:val="TableParagraph"/>
              <w:spacing w:line="253" w:lineRule="exact"/>
              <w:ind w:left="125" w:right="116"/>
              <w:rPr>
                <w:sz w:val="24"/>
              </w:rPr>
            </w:pPr>
            <w:r>
              <w:rPr>
                <w:sz w:val="24"/>
              </w:rPr>
              <w:t>Figure 34</w:t>
            </w:r>
          </w:p>
        </w:tc>
      </w:tr>
      <w:tr w:rsidR="00551168" w14:paraId="5BBDC650" w14:textId="77777777">
        <w:trPr>
          <w:trHeight w:val="286"/>
        </w:trPr>
        <w:tc>
          <w:tcPr>
            <w:tcW w:w="1866" w:type="dxa"/>
          </w:tcPr>
          <w:p w14:paraId="40FFE9CB" w14:textId="77777777" w:rsidR="00551168" w:rsidRDefault="00647E4E">
            <w:pPr>
              <w:pStyle w:val="TableParagraph"/>
              <w:spacing w:line="253" w:lineRule="exact"/>
              <w:ind w:left="121" w:right="114"/>
              <w:rPr>
                <w:sz w:val="24"/>
              </w:rPr>
            </w:pPr>
            <w:r>
              <w:rPr>
                <w:w w:val="110"/>
                <w:sz w:val="24"/>
              </w:rPr>
              <w:t>Titanic</w:t>
            </w:r>
          </w:p>
        </w:tc>
        <w:tc>
          <w:tcPr>
            <w:tcW w:w="1045" w:type="dxa"/>
          </w:tcPr>
          <w:p w14:paraId="34B8E138" w14:textId="77777777" w:rsidR="00551168" w:rsidRDefault="00647E4E">
            <w:pPr>
              <w:pStyle w:val="TableParagraph"/>
              <w:spacing w:line="253" w:lineRule="exact"/>
              <w:ind w:left="9"/>
              <w:rPr>
                <w:sz w:val="24"/>
              </w:rPr>
            </w:pPr>
            <w:r>
              <w:rPr>
                <w:w w:val="97"/>
                <w:sz w:val="24"/>
              </w:rPr>
              <w:t>1</w:t>
            </w:r>
          </w:p>
        </w:tc>
        <w:tc>
          <w:tcPr>
            <w:tcW w:w="1219" w:type="dxa"/>
          </w:tcPr>
          <w:p w14:paraId="33A4FE55" w14:textId="77777777" w:rsidR="00551168" w:rsidRDefault="00647E4E">
            <w:pPr>
              <w:pStyle w:val="TableParagraph"/>
              <w:spacing w:line="253" w:lineRule="exact"/>
              <w:ind w:left="125" w:right="116"/>
              <w:rPr>
                <w:sz w:val="24"/>
              </w:rPr>
            </w:pPr>
            <w:r>
              <w:rPr>
                <w:sz w:val="24"/>
              </w:rPr>
              <w:t>Figure 35</w:t>
            </w:r>
          </w:p>
        </w:tc>
      </w:tr>
    </w:tbl>
    <w:p w14:paraId="1A6DD730" w14:textId="77777777" w:rsidR="00551168" w:rsidRDefault="00647E4E">
      <w:pPr>
        <w:pStyle w:val="BodyText"/>
        <w:spacing w:before="81"/>
        <w:ind w:left="3386"/>
      </w:pPr>
      <w:r>
        <w:rPr>
          <w:w w:val="105"/>
        </w:rPr>
        <w:t>Table 2: Image Target Rating</w:t>
      </w:r>
    </w:p>
    <w:p w14:paraId="02E5040A" w14:textId="77777777" w:rsidR="00551168" w:rsidRDefault="00551168">
      <w:pPr>
        <w:pStyle w:val="BodyText"/>
        <w:rPr>
          <w:sz w:val="20"/>
        </w:rPr>
      </w:pPr>
    </w:p>
    <w:p w14:paraId="26D89E92" w14:textId="77777777" w:rsidR="00551168" w:rsidRDefault="00551168">
      <w:pPr>
        <w:pStyle w:val="BodyText"/>
        <w:rPr>
          <w:sz w:val="20"/>
        </w:rPr>
      </w:pPr>
    </w:p>
    <w:p w14:paraId="5F47FD96" w14:textId="77777777" w:rsidR="00551168" w:rsidRDefault="00551168">
      <w:pPr>
        <w:pStyle w:val="BodyText"/>
        <w:spacing w:before="8"/>
        <w:rPr>
          <w:sz w:val="16"/>
        </w:rPr>
      </w:pPr>
    </w:p>
    <w:p w14:paraId="67D85D53" w14:textId="77777777" w:rsidR="00551168" w:rsidRDefault="00647E4E">
      <w:pPr>
        <w:pStyle w:val="ListParagraph"/>
        <w:numPr>
          <w:ilvl w:val="2"/>
          <w:numId w:val="3"/>
        </w:numPr>
        <w:tabs>
          <w:tab w:val="left" w:pos="1152"/>
          <w:tab w:val="left" w:pos="1153"/>
        </w:tabs>
        <w:spacing w:before="55"/>
        <w:ind w:hanging="823"/>
        <w:rPr>
          <w:b/>
          <w:sz w:val="24"/>
        </w:rPr>
      </w:pPr>
      <w:r>
        <w:rPr>
          <w:b/>
          <w:w w:val="110"/>
          <w:sz w:val="24"/>
        </w:rPr>
        <w:t>Color</w:t>
      </w:r>
      <w:r>
        <w:rPr>
          <w:b/>
          <w:spacing w:val="23"/>
          <w:w w:val="110"/>
          <w:sz w:val="24"/>
        </w:rPr>
        <w:t xml:space="preserve"> </w:t>
      </w:r>
      <w:r>
        <w:rPr>
          <w:b/>
          <w:spacing w:val="-3"/>
          <w:w w:val="110"/>
          <w:sz w:val="24"/>
        </w:rPr>
        <w:t>Variance</w:t>
      </w:r>
    </w:p>
    <w:p w14:paraId="72812053" w14:textId="77777777" w:rsidR="00551168" w:rsidRDefault="00551168">
      <w:pPr>
        <w:pStyle w:val="BodyText"/>
        <w:spacing w:before="7"/>
        <w:rPr>
          <w:b/>
          <w:sz w:val="20"/>
        </w:rPr>
      </w:pPr>
    </w:p>
    <w:p w14:paraId="5EC214EC" w14:textId="77777777" w:rsidR="00551168" w:rsidRDefault="00647E4E">
      <w:pPr>
        <w:pStyle w:val="BodyText"/>
        <w:spacing w:line="312" w:lineRule="auto"/>
        <w:ind w:left="330" w:right="1526"/>
        <w:jc w:val="both"/>
      </w:pPr>
      <w:r>
        <w:rPr>
          <w:w w:val="105"/>
        </w:rPr>
        <w:t xml:space="preserve">For color detection the images were </w:t>
      </w:r>
      <w:ins w:id="30" w:author="Vanessa Camilleri" w:date="2020-04-16T09:56:00Z">
        <w:r>
          <w:rPr>
            <w:w w:val="105"/>
          </w:rPr>
          <w:t>converted</w:t>
        </w:r>
      </w:ins>
      <w:del w:id="31" w:author="Vanessa Camilleri" w:date="2020-04-16T09:56:00Z">
        <w:r w:rsidDel="00647E4E">
          <w:rPr>
            <w:w w:val="105"/>
          </w:rPr>
          <w:delText>turned</w:delText>
        </w:r>
      </w:del>
      <w:r>
        <w:rPr>
          <w:w w:val="105"/>
        </w:rPr>
        <w:t xml:space="preserve"> to grayscale and each image was successfully detected via the AR application. Firstly as presented in [15], this is due to the fact that Vuforia uses natural features such as edges and contours to detect images both in the traditional computer vision techniques and the pose estimation deep learning techniques. Secondly, the images when analysed by the library are analysed in grayscale to be able to generalise rather than form a bias towards images or objects with a specific color.</w:t>
      </w:r>
    </w:p>
    <w:p w14:paraId="56A99CD7" w14:textId="77777777" w:rsidR="00551168" w:rsidRDefault="00551168">
      <w:pPr>
        <w:pStyle w:val="BodyText"/>
        <w:rPr>
          <w:sz w:val="29"/>
        </w:rPr>
      </w:pPr>
    </w:p>
    <w:p w14:paraId="43F2CEA7" w14:textId="77777777" w:rsidR="00551168" w:rsidRDefault="00647E4E">
      <w:pPr>
        <w:pStyle w:val="ListParagraph"/>
        <w:numPr>
          <w:ilvl w:val="2"/>
          <w:numId w:val="3"/>
        </w:numPr>
        <w:tabs>
          <w:tab w:val="left" w:pos="1152"/>
          <w:tab w:val="left" w:pos="1153"/>
        </w:tabs>
        <w:ind w:hanging="823"/>
        <w:rPr>
          <w:b/>
          <w:sz w:val="24"/>
        </w:rPr>
      </w:pPr>
      <w:r>
        <w:rPr>
          <w:b/>
          <w:w w:val="115"/>
          <w:sz w:val="24"/>
        </w:rPr>
        <w:t>Distance</w:t>
      </w:r>
      <w:r>
        <w:rPr>
          <w:b/>
          <w:spacing w:val="19"/>
          <w:w w:val="115"/>
          <w:sz w:val="24"/>
        </w:rPr>
        <w:t xml:space="preserve"> </w:t>
      </w:r>
      <w:r>
        <w:rPr>
          <w:b/>
          <w:spacing w:val="-3"/>
          <w:w w:val="115"/>
          <w:sz w:val="24"/>
        </w:rPr>
        <w:t>Variance</w:t>
      </w:r>
    </w:p>
    <w:p w14:paraId="54EEC1BF" w14:textId="77777777" w:rsidR="00551168" w:rsidRDefault="00551168">
      <w:pPr>
        <w:pStyle w:val="BodyText"/>
        <w:spacing w:before="7"/>
        <w:rPr>
          <w:b/>
          <w:sz w:val="20"/>
        </w:rPr>
      </w:pPr>
    </w:p>
    <w:p w14:paraId="668B977F" w14:textId="77777777" w:rsidR="00551168" w:rsidRDefault="00647E4E">
      <w:pPr>
        <w:pStyle w:val="BodyText"/>
        <w:spacing w:line="312" w:lineRule="auto"/>
        <w:ind w:left="330" w:right="1527"/>
        <w:jc w:val="both"/>
      </w:pPr>
      <w:r>
        <w:rPr>
          <w:w w:val="105"/>
        </w:rPr>
        <w:t xml:space="preserve">The distance variance tests the maximum range the smartphone can </w:t>
      </w:r>
      <w:r>
        <w:rPr>
          <w:spacing w:val="3"/>
          <w:w w:val="105"/>
        </w:rPr>
        <w:t xml:space="preserve">be </w:t>
      </w:r>
      <w:r>
        <w:rPr>
          <w:spacing w:val="-6"/>
          <w:w w:val="105"/>
        </w:rPr>
        <w:t xml:space="preserve">away </w:t>
      </w:r>
      <w:r>
        <w:rPr>
          <w:w w:val="105"/>
        </w:rPr>
        <w:t xml:space="preserve">from the </w:t>
      </w:r>
      <w:r>
        <w:rPr>
          <w:spacing w:val="2"/>
          <w:w w:val="105"/>
        </w:rPr>
        <w:t xml:space="preserve">object </w:t>
      </w:r>
      <w:r>
        <w:rPr>
          <w:w w:val="105"/>
        </w:rPr>
        <w:t xml:space="preserve">or image being recognised. Each image and model target </w:t>
      </w:r>
      <w:r>
        <w:rPr>
          <w:spacing w:val="-3"/>
          <w:w w:val="105"/>
        </w:rPr>
        <w:t xml:space="preserve">was </w:t>
      </w:r>
      <w:r>
        <w:rPr>
          <w:w w:val="105"/>
        </w:rPr>
        <w:t>tested and the mean variance,</w:t>
      </w:r>
      <w:r>
        <w:rPr>
          <w:spacing w:val="27"/>
          <w:w w:val="105"/>
        </w:rPr>
        <w:t xml:space="preserve"> </w:t>
      </w:r>
      <w:r>
        <w:rPr>
          <w:w w:val="105"/>
        </w:rPr>
        <w:t>standard</w:t>
      </w:r>
      <w:r>
        <w:rPr>
          <w:spacing w:val="26"/>
          <w:w w:val="105"/>
        </w:rPr>
        <w:t xml:space="preserve"> </w:t>
      </w:r>
      <w:r>
        <w:rPr>
          <w:w w:val="105"/>
        </w:rPr>
        <w:t>deviation,</w:t>
      </w:r>
      <w:r>
        <w:rPr>
          <w:spacing w:val="28"/>
          <w:w w:val="105"/>
        </w:rPr>
        <w:t xml:space="preserve"> </w:t>
      </w:r>
      <w:r>
        <w:rPr>
          <w:w w:val="105"/>
        </w:rPr>
        <w:t>and</w:t>
      </w:r>
      <w:r>
        <w:rPr>
          <w:spacing w:val="26"/>
          <w:w w:val="105"/>
        </w:rPr>
        <w:t xml:space="preserve"> </w:t>
      </w:r>
      <w:r>
        <w:rPr>
          <w:w w:val="105"/>
        </w:rPr>
        <w:t>mean</w:t>
      </w:r>
      <w:r>
        <w:rPr>
          <w:spacing w:val="26"/>
          <w:w w:val="105"/>
        </w:rPr>
        <w:t xml:space="preserve"> </w:t>
      </w:r>
      <w:r>
        <w:rPr>
          <w:w w:val="105"/>
        </w:rPr>
        <w:t>standard</w:t>
      </w:r>
      <w:r>
        <w:rPr>
          <w:spacing w:val="26"/>
          <w:w w:val="105"/>
        </w:rPr>
        <w:t xml:space="preserve"> </w:t>
      </w:r>
      <w:r>
        <w:rPr>
          <w:w w:val="105"/>
        </w:rPr>
        <w:t>error</w:t>
      </w:r>
      <w:r>
        <w:rPr>
          <w:spacing w:val="25"/>
          <w:w w:val="105"/>
        </w:rPr>
        <w:t xml:space="preserve"> </w:t>
      </w:r>
      <w:r>
        <w:rPr>
          <w:w w:val="105"/>
        </w:rPr>
        <w:t>were</w:t>
      </w:r>
      <w:r>
        <w:rPr>
          <w:spacing w:val="26"/>
          <w:w w:val="105"/>
        </w:rPr>
        <w:t xml:space="preserve"> </w:t>
      </w:r>
      <w:r>
        <w:rPr>
          <w:w w:val="105"/>
        </w:rPr>
        <w:t>calculated</w:t>
      </w:r>
      <w:r>
        <w:rPr>
          <w:spacing w:val="26"/>
          <w:w w:val="105"/>
        </w:rPr>
        <w:t xml:space="preserve"> </w:t>
      </w:r>
      <w:r>
        <w:rPr>
          <w:w w:val="105"/>
        </w:rPr>
        <w:t>as</w:t>
      </w:r>
      <w:r>
        <w:rPr>
          <w:spacing w:val="26"/>
          <w:w w:val="105"/>
        </w:rPr>
        <w:t xml:space="preserve"> </w:t>
      </w:r>
      <w:r>
        <w:rPr>
          <w:w w:val="105"/>
        </w:rPr>
        <w:t>shown</w:t>
      </w:r>
      <w:r>
        <w:rPr>
          <w:spacing w:val="26"/>
          <w:w w:val="105"/>
        </w:rPr>
        <w:t xml:space="preserve"> </w:t>
      </w:r>
      <w:r>
        <w:rPr>
          <w:w w:val="105"/>
        </w:rPr>
        <w:t>in</w:t>
      </w:r>
      <w:r>
        <w:rPr>
          <w:spacing w:val="26"/>
          <w:w w:val="105"/>
        </w:rPr>
        <w:t xml:space="preserve"> </w:t>
      </w:r>
      <w:r>
        <w:rPr>
          <w:w w:val="105"/>
        </w:rPr>
        <w:t>table</w:t>
      </w:r>
    </w:p>
    <w:p w14:paraId="143FDE8C" w14:textId="77777777" w:rsidR="00551168" w:rsidRDefault="00647E4E">
      <w:pPr>
        <w:pStyle w:val="BodyText"/>
        <w:spacing w:line="312" w:lineRule="auto"/>
        <w:ind w:left="330" w:right="1526"/>
        <w:jc w:val="both"/>
      </w:pPr>
      <w:r>
        <w:rPr>
          <w:w w:val="105"/>
        </w:rPr>
        <w:t xml:space="preserve">3. As observed the model targets were on average more detectable than the image targets. This further emphasises the strength of deep learning techniques in comparison to tradi- tional computer vision approaches. The average maximum distance test also shows </w:t>
      </w:r>
      <w:r>
        <w:rPr>
          <w:spacing w:val="-3"/>
          <w:w w:val="105"/>
        </w:rPr>
        <w:t xml:space="preserve">how </w:t>
      </w:r>
      <w:r>
        <w:rPr>
          <w:w w:val="105"/>
        </w:rPr>
        <w:t xml:space="preserve">stable the AR application is in recognising an </w:t>
      </w:r>
      <w:r>
        <w:rPr>
          <w:spacing w:val="2"/>
          <w:w w:val="105"/>
        </w:rPr>
        <w:t xml:space="preserve">object </w:t>
      </w:r>
      <w:r>
        <w:rPr>
          <w:w w:val="105"/>
        </w:rPr>
        <w:t xml:space="preserve">from far </w:t>
      </w:r>
      <w:r>
        <w:rPr>
          <w:spacing w:val="-9"/>
          <w:w w:val="105"/>
        </w:rPr>
        <w:t xml:space="preserve">away. </w:t>
      </w:r>
      <w:r>
        <w:rPr>
          <w:w w:val="105"/>
        </w:rPr>
        <w:t xml:space="preserve">Figures 40 and </w:t>
      </w:r>
      <w:commentRangeStart w:id="32"/>
      <w:r>
        <w:rPr>
          <w:w w:val="105"/>
        </w:rPr>
        <w:t>41</w:t>
      </w:r>
      <w:commentRangeEnd w:id="32"/>
      <w:r w:rsidR="000F195A">
        <w:rPr>
          <w:rStyle w:val="CommentReference"/>
        </w:rPr>
        <w:commentReference w:id="32"/>
      </w:r>
      <w:r>
        <w:rPr>
          <w:w w:val="105"/>
        </w:rPr>
        <w:t xml:space="preserve"> show</w:t>
      </w:r>
      <w:r>
        <w:rPr>
          <w:spacing w:val="-5"/>
          <w:w w:val="105"/>
        </w:rPr>
        <w:t xml:space="preserve"> </w:t>
      </w:r>
      <w:r>
        <w:rPr>
          <w:w w:val="105"/>
        </w:rPr>
        <w:t>results</w:t>
      </w:r>
      <w:r>
        <w:rPr>
          <w:spacing w:val="-5"/>
          <w:w w:val="105"/>
        </w:rPr>
        <w:t xml:space="preserve"> </w:t>
      </w:r>
      <w:r>
        <w:rPr>
          <w:w w:val="105"/>
        </w:rPr>
        <w:t>highlighting</w:t>
      </w:r>
      <w:r>
        <w:rPr>
          <w:spacing w:val="-5"/>
          <w:w w:val="105"/>
        </w:rPr>
        <w:t xml:space="preserve"> </w:t>
      </w:r>
      <w:r>
        <w:rPr>
          <w:w w:val="105"/>
        </w:rPr>
        <w:t>the</w:t>
      </w:r>
      <w:r>
        <w:rPr>
          <w:spacing w:val="-5"/>
          <w:w w:val="105"/>
        </w:rPr>
        <w:t xml:space="preserve"> </w:t>
      </w:r>
      <w:r>
        <w:rPr>
          <w:w w:val="105"/>
        </w:rPr>
        <w:t>difference</w:t>
      </w:r>
      <w:r>
        <w:rPr>
          <w:spacing w:val="-5"/>
          <w:w w:val="105"/>
        </w:rPr>
        <w:t xml:space="preserve"> </w:t>
      </w:r>
      <w:r>
        <w:rPr>
          <w:w w:val="105"/>
        </w:rPr>
        <w:t>between</w:t>
      </w:r>
      <w:r>
        <w:rPr>
          <w:spacing w:val="-5"/>
          <w:w w:val="105"/>
        </w:rPr>
        <w:t xml:space="preserve"> </w:t>
      </w:r>
      <w:r>
        <w:rPr>
          <w:w w:val="105"/>
        </w:rPr>
        <w:t>each</w:t>
      </w:r>
      <w:r>
        <w:rPr>
          <w:spacing w:val="-4"/>
          <w:w w:val="105"/>
        </w:rPr>
        <w:t xml:space="preserve"> </w:t>
      </w:r>
      <w:r>
        <w:rPr>
          <w:w w:val="105"/>
        </w:rPr>
        <w:t>image</w:t>
      </w:r>
      <w:r>
        <w:rPr>
          <w:spacing w:val="-5"/>
          <w:w w:val="105"/>
        </w:rPr>
        <w:t xml:space="preserve"> </w:t>
      </w:r>
      <w:r>
        <w:rPr>
          <w:w w:val="105"/>
        </w:rPr>
        <w:t>and</w:t>
      </w:r>
      <w:r>
        <w:rPr>
          <w:spacing w:val="-5"/>
          <w:w w:val="105"/>
        </w:rPr>
        <w:t xml:space="preserve"> </w:t>
      </w:r>
      <w:r>
        <w:rPr>
          <w:w w:val="105"/>
        </w:rPr>
        <w:t>model</w:t>
      </w:r>
      <w:r>
        <w:rPr>
          <w:spacing w:val="-4"/>
          <w:w w:val="105"/>
        </w:rPr>
        <w:t xml:space="preserve"> </w:t>
      </w:r>
      <w:r>
        <w:rPr>
          <w:w w:val="105"/>
        </w:rPr>
        <w:t>target</w:t>
      </w:r>
      <w:r>
        <w:rPr>
          <w:spacing w:val="-5"/>
          <w:w w:val="105"/>
        </w:rPr>
        <w:t xml:space="preserve"> </w:t>
      </w:r>
      <w:r>
        <w:rPr>
          <w:w w:val="105"/>
        </w:rPr>
        <w:t>respectively.</w:t>
      </w:r>
    </w:p>
    <w:p w14:paraId="71495A8D" w14:textId="77777777" w:rsidR="00551168" w:rsidRDefault="00551168">
      <w:pPr>
        <w:spacing w:line="312" w:lineRule="auto"/>
        <w:jc w:val="both"/>
        <w:sectPr w:rsidR="00551168">
          <w:pgSz w:w="12240" w:h="15840"/>
          <w:pgMar w:top="1500" w:right="0" w:bottom="1300" w:left="1200" w:header="0" w:footer="1110" w:gutter="0"/>
          <w:cols w:space="720"/>
        </w:sectPr>
      </w:pPr>
    </w:p>
    <w:p w14:paraId="2623CE2F" w14:textId="77777777" w:rsidR="00551168" w:rsidRDefault="00551168">
      <w:pPr>
        <w:pStyle w:val="BodyText"/>
        <w:spacing w:before="6"/>
        <w:rPr>
          <w:sz w:val="21"/>
        </w:rPr>
      </w:pPr>
    </w:p>
    <w:tbl>
      <w:tblPr>
        <w:tblW w:w="0" w:type="auto"/>
        <w:tblInd w:w="3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0"/>
        <w:gridCol w:w="1952"/>
        <w:gridCol w:w="2550"/>
        <w:gridCol w:w="2799"/>
        <w:gridCol w:w="1481"/>
      </w:tblGrid>
      <w:tr w:rsidR="00551168" w14:paraId="43BF3FBF" w14:textId="77777777">
        <w:trPr>
          <w:trHeight w:val="286"/>
        </w:trPr>
        <w:tc>
          <w:tcPr>
            <w:tcW w:w="1120" w:type="dxa"/>
          </w:tcPr>
          <w:p w14:paraId="46A99766" w14:textId="77777777" w:rsidR="00551168" w:rsidRDefault="00647E4E">
            <w:pPr>
              <w:pStyle w:val="TableParagraph"/>
              <w:spacing w:line="253" w:lineRule="exact"/>
              <w:ind w:left="86" w:right="78"/>
              <w:rPr>
                <w:b/>
                <w:sz w:val="24"/>
              </w:rPr>
            </w:pPr>
            <w:r>
              <w:rPr>
                <w:b/>
                <w:w w:val="115"/>
                <w:sz w:val="24"/>
              </w:rPr>
              <w:t>Targets</w:t>
            </w:r>
          </w:p>
        </w:tc>
        <w:tc>
          <w:tcPr>
            <w:tcW w:w="1952" w:type="dxa"/>
          </w:tcPr>
          <w:p w14:paraId="7321F1FA" w14:textId="77777777" w:rsidR="00551168" w:rsidRDefault="00647E4E">
            <w:pPr>
              <w:pStyle w:val="TableParagraph"/>
              <w:spacing w:line="253" w:lineRule="exact"/>
              <w:ind w:left="99" w:right="92"/>
              <w:rPr>
                <w:b/>
                <w:sz w:val="24"/>
              </w:rPr>
            </w:pPr>
            <w:r>
              <w:rPr>
                <w:b/>
                <w:w w:val="115"/>
                <w:sz w:val="24"/>
              </w:rPr>
              <w:t>Mean distance</w:t>
            </w:r>
          </w:p>
        </w:tc>
        <w:tc>
          <w:tcPr>
            <w:tcW w:w="2550" w:type="dxa"/>
          </w:tcPr>
          <w:p w14:paraId="784D006C" w14:textId="77777777" w:rsidR="00551168" w:rsidRDefault="00647E4E">
            <w:pPr>
              <w:pStyle w:val="TableParagraph"/>
              <w:spacing w:line="253" w:lineRule="exact"/>
              <w:ind w:left="99" w:right="92"/>
              <w:rPr>
                <w:b/>
                <w:sz w:val="24"/>
              </w:rPr>
            </w:pPr>
            <w:r>
              <w:rPr>
                <w:b/>
                <w:w w:val="115"/>
                <w:sz w:val="24"/>
              </w:rPr>
              <w:t>Standard Deviation</w:t>
            </w:r>
          </w:p>
        </w:tc>
        <w:tc>
          <w:tcPr>
            <w:tcW w:w="2799" w:type="dxa"/>
          </w:tcPr>
          <w:p w14:paraId="3D163222" w14:textId="77777777" w:rsidR="00551168" w:rsidRDefault="00647E4E">
            <w:pPr>
              <w:pStyle w:val="TableParagraph"/>
              <w:spacing w:line="253" w:lineRule="exact"/>
              <w:ind w:left="131" w:right="123"/>
              <w:rPr>
                <w:b/>
                <w:sz w:val="24"/>
              </w:rPr>
            </w:pPr>
            <w:r>
              <w:rPr>
                <w:b/>
                <w:w w:val="110"/>
                <w:sz w:val="24"/>
              </w:rPr>
              <w:t>Mean Standard Error</w:t>
            </w:r>
          </w:p>
        </w:tc>
        <w:tc>
          <w:tcPr>
            <w:tcW w:w="1481" w:type="dxa"/>
          </w:tcPr>
          <w:p w14:paraId="178E28C8" w14:textId="77777777" w:rsidR="00551168" w:rsidRDefault="00647E4E">
            <w:pPr>
              <w:pStyle w:val="TableParagraph"/>
              <w:spacing w:line="253" w:lineRule="exact"/>
              <w:ind w:left="99" w:right="90"/>
              <w:rPr>
                <w:b/>
                <w:sz w:val="24"/>
              </w:rPr>
            </w:pPr>
            <w:r>
              <w:rPr>
                <w:b/>
                <w:w w:val="120"/>
                <w:sz w:val="24"/>
              </w:rPr>
              <w:t>Count (N)</w:t>
            </w:r>
          </w:p>
        </w:tc>
      </w:tr>
      <w:tr w:rsidR="00551168" w14:paraId="57151781" w14:textId="77777777">
        <w:trPr>
          <w:trHeight w:val="286"/>
        </w:trPr>
        <w:tc>
          <w:tcPr>
            <w:tcW w:w="1120" w:type="dxa"/>
          </w:tcPr>
          <w:p w14:paraId="1AFD59FB" w14:textId="77777777" w:rsidR="00551168" w:rsidRDefault="00647E4E">
            <w:pPr>
              <w:pStyle w:val="TableParagraph"/>
              <w:spacing w:line="253" w:lineRule="exact"/>
              <w:ind w:left="85" w:right="78"/>
              <w:rPr>
                <w:sz w:val="24"/>
              </w:rPr>
            </w:pPr>
            <w:r>
              <w:rPr>
                <w:w w:val="105"/>
                <w:sz w:val="24"/>
              </w:rPr>
              <w:t>Image</w:t>
            </w:r>
          </w:p>
        </w:tc>
        <w:tc>
          <w:tcPr>
            <w:tcW w:w="1952" w:type="dxa"/>
          </w:tcPr>
          <w:p w14:paraId="0471B2A0" w14:textId="77777777" w:rsidR="00551168" w:rsidRDefault="00647E4E">
            <w:pPr>
              <w:pStyle w:val="TableParagraph"/>
              <w:spacing w:line="253" w:lineRule="exact"/>
              <w:ind w:left="99" w:right="91"/>
              <w:rPr>
                <w:sz w:val="24"/>
              </w:rPr>
            </w:pPr>
            <w:r>
              <w:rPr>
                <w:sz w:val="24"/>
              </w:rPr>
              <w:t>130cm</w:t>
            </w:r>
          </w:p>
        </w:tc>
        <w:tc>
          <w:tcPr>
            <w:tcW w:w="2550" w:type="dxa"/>
          </w:tcPr>
          <w:p w14:paraId="18DE5FB2" w14:textId="77777777" w:rsidR="00551168" w:rsidRDefault="00647E4E">
            <w:pPr>
              <w:pStyle w:val="TableParagraph"/>
              <w:spacing w:line="253" w:lineRule="exact"/>
              <w:ind w:left="99" w:right="91"/>
              <w:rPr>
                <w:sz w:val="24"/>
              </w:rPr>
            </w:pPr>
            <w:r>
              <w:rPr>
                <w:sz w:val="24"/>
              </w:rPr>
              <w:t>26.46cm</w:t>
            </w:r>
          </w:p>
        </w:tc>
        <w:tc>
          <w:tcPr>
            <w:tcW w:w="2799" w:type="dxa"/>
          </w:tcPr>
          <w:p w14:paraId="2609F2A7" w14:textId="77777777" w:rsidR="00551168" w:rsidRDefault="00647E4E">
            <w:pPr>
              <w:pStyle w:val="TableParagraph"/>
              <w:spacing w:line="253" w:lineRule="exact"/>
              <w:ind w:left="131" w:right="123"/>
              <w:rPr>
                <w:sz w:val="24"/>
              </w:rPr>
            </w:pPr>
            <w:r>
              <w:rPr>
                <w:sz w:val="24"/>
              </w:rPr>
              <w:t>8.37</w:t>
            </w:r>
          </w:p>
        </w:tc>
        <w:tc>
          <w:tcPr>
            <w:tcW w:w="1481" w:type="dxa"/>
          </w:tcPr>
          <w:p w14:paraId="66AEB2FA" w14:textId="77777777" w:rsidR="00551168" w:rsidRDefault="00647E4E">
            <w:pPr>
              <w:pStyle w:val="TableParagraph"/>
              <w:spacing w:line="253" w:lineRule="exact"/>
              <w:ind w:left="98" w:right="90"/>
              <w:rPr>
                <w:sz w:val="24"/>
              </w:rPr>
            </w:pPr>
            <w:r>
              <w:rPr>
                <w:sz w:val="24"/>
              </w:rPr>
              <w:t>10</w:t>
            </w:r>
          </w:p>
        </w:tc>
      </w:tr>
      <w:tr w:rsidR="00551168" w14:paraId="388ACE37" w14:textId="77777777">
        <w:trPr>
          <w:trHeight w:val="286"/>
        </w:trPr>
        <w:tc>
          <w:tcPr>
            <w:tcW w:w="1120" w:type="dxa"/>
          </w:tcPr>
          <w:p w14:paraId="5F33A546" w14:textId="77777777" w:rsidR="00551168" w:rsidRDefault="00647E4E">
            <w:pPr>
              <w:pStyle w:val="TableParagraph"/>
              <w:spacing w:line="253" w:lineRule="exact"/>
              <w:ind w:left="86" w:right="78"/>
              <w:rPr>
                <w:sz w:val="24"/>
              </w:rPr>
            </w:pPr>
            <w:r>
              <w:rPr>
                <w:sz w:val="24"/>
              </w:rPr>
              <w:t>Model</w:t>
            </w:r>
          </w:p>
        </w:tc>
        <w:tc>
          <w:tcPr>
            <w:tcW w:w="1952" w:type="dxa"/>
          </w:tcPr>
          <w:p w14:paraId="5B586078" w14:textId="77777777" w:rsidR="00551168" w:rsidRDefault="00647E4E">
            <w:pPr>
              <w:pStyle w:val="TableParagraph"/>
              <w:spacing w:line="253" w:lineRule="exact"/>
              <w:ind w:left="99" w:right="91"/>
              <w:rPr>
                <w:sz w:val="24"/>
              </w:rPr>
            </w:pPr>
            <w:r>
              <w:rPr>
                <w:sz w:val="24"/>
              </w:rPr>
              <w:t>150</w:t>
            </w:r>
          </w:p>
        </w:tc>
        <w:tc>
          <w:tcPr>
            <w:tcW w:w="2550" w:type="dxa"/>
          </w:tcPr>
          <w:p w14:paraId="6879C6F7" w14:textId="77777777" w:rsidR="00551168" w:rsidRDefault="00647E4E">
            <w:pPr>
              <w:pStyle w:val="TableParagraph"/>
              <w:spacing w:line="253" w:lineRule="exact"/>
              <w:ind w:left="99" w:right="90"/>
              <w:rPr>
                <w:sz w:val="24"/>
              </w:rPr>
            </w:pPr>
            <w:r>
              <w:rPr>
                <w:sz w:val="24"/>
              </w:rPr>
              <w:t>0cm</w:t>
            </w:r>
          </w:p>
        </w:tc>
        <w:tc>
          <w:tcPr>
            <w:tcW w:w="2799" w:type="dxa"/>
          </w:tcPr>
          <w:p w14:paraId="22D2D6BC" w14:textId="77777777" w:rsidR="00551168" w:rsidRDefault="00647E4E">
            <w:pPr>
              <w:pStyle w:val="TableParagraph"/>
              <w:spacing w:line="253" w:lineRule="exact"/>
              <w:ind w:left="8"/>
              <w:rPr>
                <w:sz w:val="24"/>
              </w:rPr>
            </w:pPr>
            <w:r>
              <w:rPr>
                <w:w w:val="97"/>
                <w:sz w:val="24"/>
              </w:rPr>
              <w:t>0</w:t>
            </w:r>
          </w:p>
        </w:tc>
        <w:tc>
          <w:tcPr>
            <w:tcW w:w="1481" w:type="dxa"/>
          </w:tcPr>
          <w:p w14:paraId="0D84BE72" w14:textId="77777777" w:rsidR="00551168" w:rsidRDefault="00647E4E">
            <w:pPr>
              <w:pStyle w:val="TableParagraph"/>
              <w:spacing w:line="253" w:lineRule="exact"/>
              <w:ind w:left="98" w:right="90"/>
              <w:rPr>
                <w:sz w:val="24"/>
              </w:rPr>
            </w:pPr>
            <w:r>
              <w:rPr>
                <w:sz w:val="24"/>
              </w:rPr>
              <w:t>11</w:t>
            </w:r>
          </w:p>
        </w:tc>
      </w:tr>
    </w:tbl>
    <w:p w14:paraId="4015F3AA" w14:textId="77777777" w:rsidR="00551168" w:rsidRDefault="00647E4E">
      <w:pPr>
        <w:pStyle w:val="BodyText"/>
        <w:spacing w:before="81"/>
        <w:ind w:left="694" w:right="1890"/>
        <w:jc w:val="center"/>
      </w:pPr>
      <w:r>
        <w:rPr>
          <w:w w:val="105"/>
        </w:rPr>
        <w:t>Table 3: The maximum distance detection test</w:t>
      </w:r>
    </w:p>
    <w:p w14:paraId="253198E0" w14:textId="77777777" w:rsidR="00551168" w:rsidRDefault="00551168">
      <w:pPr>
        <w:pStyle w:val="BodyText"/>
      </w:pPr>
    </w:p>
    <w:p w14:paraId="7AC2943A" w14:textId="77777777" w:rsidR="00551168" w:rsidRDefault="00551168">
      <w:pPr>
        <w:pStyle w:val="BodyText"/>
      </w:pPr>
    </w:p>
    <w:p w14:paraId="15BD6085" w14:textId="77777777" w:rsidR="00551168" w:rsidRDefault="00647E4E">
      <w:pPr>
        <w:pStyle w:val="ListParagraph"/>
        <w:numPr>
          <w:ilvl w:val="2"/>
          <w:numId w:val="3"/>
        </w:numPr>
        <w:tabs>
          <w:tab w:val="left" w:pos="1152"/>
          <w:tab w:val="left" w:pos="1153"/>
        </w:tabs>
        <w:spacing w:before="155"/>
        <w:ind w:hanging="823"/>
        <w:rPr>
          <w:b/>
          <w:sz w:val="24"/>
        </w:rPr>
      </w:pPr>
      <w:r>
        <w:rPr>
          <w:b/>
          <w:w w:val="110"/>
          <w:sz w:val="24"/>
        </w:rPr>
        <w:t>Orientation</w:t>
      </w:r>
      <w:r>
        <w:rPr>
          <w:b/>
          <w:spacing w:val="23"/>
          <w:w w:val="110"/>
          <w:sz w:val="24"/>
        </w:rPr>
        <w:t xml:space="preserve"> </w:t>
      </w:r>
      <w:r>
        <w:rPr>
          <w:b/>
          <w:spacing w:val="-3"/>
          <w:w w:val="110"/>
          <w:sz w:val="24"/>
        </w:rPr>
        <w:t>Variance</w:t>
      </w:r>
    </w:p>
    <w:p w14:paraId="1D2C9414" w14:textId="77777777" w:rsidR="00551168" w:rsidRDefault="00551168">
      <w:pPr>
        <w:pStyle w:val="BodyText"/>
        <w:spacing w:before="7"/>
        <w:rPr>
          <w:b/>
          <w:sz w:val="20"/>
        </w:rPr>
      </w:pPr>
    </w:p>
    <w:p w14:paraId="52397ADD" w14:textId="77777777" w:rsidR="00551168" w:rsidRDefault="00647E4E">
      <w:pPr>
        <w:pStyle w:val="BodyText"/>
        <w:spacing w:line="312" w:lineRule="auto"/>
        <w:ind w:left="330" w:right="1527"/>
        <w:jc w:val="both"/>
      </w:pPr>
      <w:r>
        <w:rPr>
          <w:w w:val="105"/>
        </w:rPr>
        <w:t>The</w:t>
      </w:r>
      <w:r>
        <w:rPr>
          <w:spacing w:val="-6"/>
          <w:w w:val="105"/>
        </w:rPr>
        <w:t xml:space="preserve"> </w:t>
      </w:r>
      <w:r>
        <w:rPr>
          <w:w w:val="105"/>
        </w:rPr>
        <w:t>maximum</w:t>
      </w:r>
      <w:r>
        <w:rPr>
          <w:spacing w:val="-5"/>
          <w:w w:val="105"/>
        </w:rPr>
        <w:t xml:space="preserve"> </w:t>
      </w:r>
      <w:r>
        <w:rPr>
          <w:w w:val="105"/>
        </w:rPr>
        <w:t>orientation</w:t>
      </w:r>
      <w:r>
        <w:rPr>
          <w:spacing w:val="-5"/>
          <w:w w:val="105"/>
        </w:rPr>
        <w:t xml:space="preserve"> </w:t>
      </w:r>
      <w:r>
        <w:rPr>
          <w:w w:val="105"/>
        </w:rPr>
        <w:t>test,</w:t>
      </w:r>
      <w:r>
        <w:rPr>
          <w:spacing w:val="-1"/>
          <w:w w:val="105"/>
        </w:rPr>
        <w:t xml:space="preserve"> </w:t>
      </w:r>
      <w:r>
        <w:rPr>
          <w:w w:val="105"/>
        </w:rPr>
        <w:t>tests</w:t>
      </w:r>
      <w:r>
        <w:rPr>
          <w:spacing w:val="-5"/>
          <w:w w:val="105"/>
        </w:rPr>
        <w:t xml:space="preserve"> </w:t>
      </w:r>
      <w:r>
        <w:rPr>
          <w:w w:val="105"/>
        </w:rPr>
        <w:t>the</w:t>
      </w:r>
      <w:r>
        <w:rPr>
          <w:spacing w:val="-6"/>
          <w:w w:val="105"/>
        </w:rPr>
        <w:t xml:space="preserve"> </w:t>
      </w:r>
      <w:r>
        <w:rPr>
          <w:w w:val="105"/>
        </w:rPr>
        <w:t>maximum</w:t>
      </w:r>
      <w:r>
        <w:rPr>
          <w:spacing w:val="-5"/>
          <w:w w:val="105"/>
        </w:rPr>
        <w:t xml:space="preserve"> </w:t>
      </w:r>
      <w:r>
        <w:rPr>
          <w:w w:val="105"/>
        </w:rPr>
        <w:t>orientation</w:t>
      </w:r>
      <w:r>
        <w:rPr>
          <w:spacing w:val="-5"/>
          <w:w w:val="105"/>
        </w:rPr>
        <w:t xml:space="preserve"> </w:t>
      </w:r>
      <w:r>
        <w:rPr>
          <w:w w:val="105"/>
        </w:rPr>
        <w:t>angles</w:t>
      </w:r>
      <w:r>
        <w:rPr>
          <w:spacing w:val="-5"/>
          <w:w w:val="105"/>
        </w:rPr>
        <w:t xml:space="preserve"> </w:t>
      </w:r>
      <w:r>
        <w:rPr>
          <w:w w:val="105"/>
        </w:rPr>
        <w:t>of</w:t>
      </w:r>
      <w:r>
        <w:rPr>
          <w:spacing w:val="-5"/>
          <w:w w:val="105"/>
        </w:rPr>
        <w:t xml:space="preserve"> </w:t>
      </w:r>
      <w:r>
        <w:rPr>
          <w:w w:val="105"/>
        </w:rPr>
        <w:t>the</w:t>
      </w:r>
      <w:r>
        <w:rPr>
          <w:spacing w:val="-6"/>
          <w:w w:val="105"/>
        </w:rPr>
        <w:t xml:space="preserve"> </w:t>
      </w:r>
      <w:r>
        <w:rPr>
          <w:w w:val="105"/>
        </w:rPr>
        <w:t>image</w:t>
      </w:r>
      <w:r>
        <w:rPr>
          <w:spacing w:val="-5"/>
          <w:w w:val="105"/>
        </w:rPr>
        <w:t xml:space="preserve"> </w:t>
      </w:r>
      <w:r>
        <w:rPr>
          <w:w w:val="105"/>
        </w:rPr>
        <w:t>or</w:t>
      </w:r>
      <w:r>
        <w:rPr>
          <w:spacing w:val="-5"/>
          <w:w w:val="105"/>
        </w:rPr>
        <w:t xml:space="preserve"> </w:t>
      </w:r>
      <w:r>
        <w:rPr>
          <w:w w:val="105"/>
        </w:rPr>
        <w:t xml:space="preserve">model target the AR app can recognise. The results in </w:t>
      </w:r>
      <w:ins w:id="33" w:author="Vanessa Camilleri" w:date="2020-04-16T10:08:00Z">
        <w:r w:rsidR="00123AC2">
          <w:rPr>
            <w:w w:val="105"/>
          </w:rPr>
          <w:t>F</w:t>
        </w:r>
      </w:ins>
      <w:del w:id="34" w:author="Vanessa Camilleri" w:date="2020-04-16T10:08:00Z">
        <w:r w:rsidDel="00123AC2">
          <w:rPr>
            <w:w w:val="105"/>
          </w:rPr>
          <w:delText>f</w:delText>
        </w:r>
      </w:del>
      <w:r>
        <w:rPr>
          <w:w w:val="105"/>
        </w:rPr>
        <w:t xml:space="preserve">igures 38 and 39 show that the AR app can handle </w:t>
      </w:r>
      <w:r>
        <w:rPr>
          <w:spacing w:val="-3"/>
          <w:w w:val="105"/>
        </w:rPr>
        <w:t xml:space="preserve">any </w:t>
      </w:r>
      <w:r>
        <w:rPr>
          <w:w w:val="105"/>
        </w:rPr>
        <w:t>type of orientation. Therefore, the application is capable of generalising between orientations due to the fact that natural features were used in both modern and tradition computer vision</w:t>
      </w:r>
      <w:r>
        <w:rPr>
          <w:spacing w:val="45"/>
          <w:w w:val="105"/>
        </w:rPr>
        <w:t xml:space="preserve"> </w:t>
      </w:r>
      <w:r>
        <w:rPr>
          <w:w w:val="105"/>
        </w:rPr>
        <w:t>approaches.</w:t>
      </w:r>
    </w:p>
    <w:p w14:paraId="022B4196" w14:textId="77777777" w:rsidR="00551168" w:rsidRDefault="00551168">
      <w:pPr>
        <w:pStyle w:val="BodyText"/>
        <w:spacing w:before="3"/>
        <w:rPr>
          <w:sz w:val="18"/>
        </w:rPr>
      </w:pPr>
    </w:p>
    <w:tbl>
      <w:tblPr>
        <w:tblW w:w="0" w:type="auto"/>
        <w:tblInd w:w="3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0"/>
        <w:gridCol w:w="2344"/>
        <w:gridCol w:w="2549"/>
        <w:gridCol w:w="2798"/>
        <w:gridCol w:w="1480"/>
      </w:tblGrid>
      <w:tr w:rsidR="00551168" w14:paraId="362DE203" w14:textId="77777777">
        <w:trPr>
          <w:trHeight w:val="286"/>
        </w:trPr>
        <w:tc>
          <w:tcPr>
            <w:tcW w:w="1120" w:type="dxa"/>
          </w:tcPr>
          <w:p w14:paraId="507FCE0A" w14:textId="77777777" w:rsidR="00551168" w:rsidRDefault="00647E4E">
            <w:pPr>
              <w:pStyle w:val="TableParagraph"/>
              <w:spacing w:line="253" w:lineRule="exact"/>
              <w:ind w:left="86" w:right="78"/>
              <w:rPr>
                <w:b/>
                <w:sz w:val="24"/>
              </w:rPr>
            </w:pPr>
            <w:r>
              <w:rPr>
                <w:b/>
                <w:w w:val="115"/>
                <w:sz w:val="24"/>
              </w:rPr>
              <w:t>Targets</w:t>
            </w:r>
          </w:p>
        </w:tc>
        <w:tc>
          <w:tcPr>
            <w:tcW w:w="2344" w:type="dxa"/>
          </w:tcPr>
          <w:p w14:paraId="52103877" w14:textId="77777777" w:rsidR="00551168" w:rsidRDefault="00647E4E">
            <w:pPr>
              <w:pStyle w:val="TableParagraph"/>
              <w:spacing w:line="253" w:lineRule="exact"/>
              <w:ind w:left="89" w:right="80"/>
              <w:rPr>
                <w:b/>
                <w:sz w:val="24"/>
              </w:rPr>
            </w:pPr>
            <w:r>
              <w:rPr>
                <w:b/>
                <w:w w:val="115"/>
                <w:sz w:val="24"/>
              </w:rPr>
              <w:t>Mean Orientation</w:t>
            </w:r>
          </w:p>
        </w:tc>
        <w:tc>
          <w:tcPr>
            <w:tcW w:w="2549" w:type="dxa"/>
          </w:tcPr>
          <w:p w14:paraId="53530E1D" w14:textId="77777777" w:rsidR="00551168" w:rsidRDefault="00647E4E">
            <w:pPr>
              <w:pStyle w:val="TableParagraph"/>
              <w:spacing w:line="253" w:lineRule="exact"/>
              <w:ind w:left="100" w:right="90"/>
              <w:rPr>
                <w:b/>
                <w:sz w:val="24"/>
              </w:rPr>
            </w:pPr>
            <w:r>
              <w:rPr>
                <w:b/>
                <w:w w:val="115"/>
                <w:sz w:val="24"/>
              </w:rPr>
              <w:t>Standard Deviation</w:t>
            </w:r>
          </w:p>
        </w:tc>
        <w:tc>
          <w:tcPr>
            <w:tcW w:w="2798" w:type="dxa"/>
          </w:tcPr>
          <w:p w14:paraId="3451430E" w14:textId="77777777" w:rsidR="00551168" w:rsidRDefault="00647E4E">
            <w:pPr>
              <w:pStyle w:val="TableParagraph"/>
              <w:spacing w:line="253" w:lineRule="exact"/>
              <w:ind w:left="133" w:right="121"/>
              <w:rPr>
                <w:b/>
                <w:sz w:val="24"/>
              </w:rPr>
            </w:pPr>
            <w:r>
              <w:rPr>
                <w:b/>
                <w:w w:val="110"/>
                <w:sz w:val="24"/>
              </w:rPr>
              <w:t>Mean Standard Error</w:t>
            </w:r>
          </w:p>
        </w:tc>
        <w:tc>
          <w:tcPr>
            <w:tcW w:w="1480" w:type="dxa"/>
          </w:tcPr>
          <w:p w14:paraId="2C8645BB" w14:textId="77777777" w:rsidR="00551168" w:rsidRDefault="00647E4E">
            <w:pPr>
              <w:pStyle w:val="TableParagraph"/>
              <w:spacing w:line="253" w:lineRule="exact"/>
              <w:ind w:left="102" w:right="87"/>
              <w:rPr>
                <w:b/>
                <w:sz w:val="24"/>
              </w:rPr>
            </w:pPr>
            <w:r>
              <w:rPr>
                <w:b/>
                <w:w w:val="120"/>
                <w:sz w:val="24"/>
              </w:rPr>
              <w:t>Count (N)</w:t>
            </w:r>
          </w:p>
        </w:tc>
      </w:tr>
      <w:tr w:rsidR="00551168" w14:paraId="601FD6EA" w14:textId="77777777">
        <w:trPr>
          <w:trHeight w:val="286"/>
        </w:trPr>
        <w:tc>
          <w:tcPr>
            <w:tcW w:w="1120" w:type="dxa"/>
          </w:tcPr>
          <w:p w14:paraId="19446715" w14:textId="77777777" w:rsidR="00551168" w:rsidRDefault="00647E4E">
            <w:pPr>
              <w:pStyle w:val="TableParagraph"/>
              <w:spacing w:line="253" w:lineRule="exact"/>
              <w:ind w:left="85" w:right="78"/>
              <w:rPr>
                <w:sz w:val="24"/>
              </w:rPr>
            </w:pPr>
            <w:r>
              <w:rPr>
                <w:w w:val="105"/>
                <w:sz w:val="24"/>
              </w:rPr>
              <w:t>Image</w:t>
            </w:r>
          </w:p>
        </w:tc>
        <w:tc>
          <w:tcPr>
            <w:tcW w:w="2344" w:type="dxa"/>
          </w:tcPr>
          <w:p w14:paraId="703349DF" w14:textId="77777777" w:rsidR="00551168" w:rsidRDefault="00647E4E">
            <w:pPr>
              <w:pStyle w:val="TableParagraph"/>
              <w:spacing w:line="253" w:lineRule="exact"/>
              <w:ind w:left="80" w:right="80"/>
              <w:rPr>
                <w:rFonts w:ascii="Arial" w:hAnsi="Arial"/>
                <w:i/>
                <w:sz w:val="24"/>
              </w:rPr>
            </w:pPr>
            <w:r>
              <w:rPr>
                <w:w w:val="110"/>
                <w:sz w:val="24"/>
              </w:rPr>
              <w:t>270</w:t>
            </w:r>
            <w:r>
              <w:rPr>
                <w:rFonts w:ascii="Arial" w:hAnsi="Arial"/>
                <w:i/>
                <w:w w:val="110"/>
                <w:sz w:val="24"/>
                <w:vertAlign w:val="superscript"/>
              </w:rPr>
              <w:t>◦</w:t>
            </w:r>
          </w:p>
        </w:tc>
        <w:tc>
          <w:tcPr>
            <w:tcW w:w="2549" w:type="dxa"/>
          </w:tcPr>
          <w:p w14:paraId="7AA5E785" w14:textId="77777777" w:rsidR="00551168" w:rsidRDefault="00647E4E">
            <w:pPr>
              <w:pStyle w:val="TableParagraph"/>
              <w:spacing w:before="30" w:line="122" w:lineRule="auto"/>
              <w:ind w:left="91" w:right="90"/>
              <w:rPr>
                <w:rFonts w:ascii="Arial" w:hAnsi="Arial"/>
                <w:i/>
                <w:sz w:val="16"/>
              </w:rPr>
            </w:pPr>
            <w:r>
              <w:rPr>
                <w:w w:val="125"/>
                <w:position w:val="-8"/>
                <w:sz w:val="24"/>
              </w:rPr>
              <w:t>0</w:t>
            </w:r>
            <w:r>
              <w:rPr>
                <w:rFonts w:ascii="Arial" w:hAnsi="Arial"/>
                <w:i/>
                <w:w w:val="125"/>
                <w:sz w:val="16"/>
              </w:rPr>
              <w:t>◦</w:t>
            </w:r>
          </w:p>
        </w:tc>
        <w:tc>
          <w:tcPr>
            <w:tcW w:w="2798" w:type="dxa"/>
          </w:tcPr>
          <w:p w14:paraId="49AFCEBB" w14:textId="77777777" w:rsidR="00551168" w:rsidRDefault="00647E4E">
            <w:pPr>
              <w:pStyle w:val="TableParagraph"/>
              <w:spacing w:line="253" w:lineRule="exact"/>
              <w:ind w:left="13"/>
              <w:rPr>
                <w:sz w:val="24"/>
              </w:rPr>
            </w:pPr>
            <w:r>
              <w:rPr>
                <w:w w:val="97"/>
                <w:sz w:val="24"/>
              </w:rPr>
              <w:t>0</w:t>
            </w:r>
          </w:p>
        </w:tc>
        <w:tc>
          <w:tcPr>
            <w:tcW w:w="1480" w:type="dxa"/>
          </w:tcPr>
          <w:p w14:paraId="789AA7AF" w14:textId="77777777" w:rsidR="00551168" w:rsidRDefault="00647E4E">
            <w:pPr>
              <w:pStyle w:val="TableParagraph"/>
              <w:spacing w:line="253" w:lineRule="exact"/>
              <w:ind w:left="102" w:right="87"/>
              <w:rPr>
                <w:sz w:val="24"/>
              </w:rPr>
            </w:pPr>
            <w:r>
              <w:rPr>
                <w:sz w:val="24"/>
              </w:rPr>
              <w:t>10</w:t>
            </w:r>
          </w:p>
        </w:tc>
      </w:tr>
      <w:tr w:rsidR="00551168" w14:paraId="0702B8EC" w14:textId="77777777">
        <w:trPr>
          <w:trHeight w:val="286"/>
        </w:trPr>
        <w:tc>
          <w:tcPr>
            <w:tcW w:w="1120" w:type="dxa"/>
          </w:tcPr>
          <w:p w14:paraId="4084B00A" w14:textId="77777777" w:rsidR="00551168" w:rsidRDefault="00647E4E">
            <w:pPr>
              <w:pStyle w:val="TableParagraph"/>
              <w:spacing w:line="253" w:lineRule="exact"/>
              <w:ind w:left="86" w:right="78"/>
              <w:rPr>
                <w:sz w:val="24"/>
              </w:rPr>
            </w:pPr>
            <w:r>
              <w:rPr>
                <w:sz w:val="24"/>
              </w:rPr>
              <w:t>Model</w:t>
            </w:r>
          </w:p>
        </w:tc>
        <w:tc>
          <w:tcPr>
            <w:tcW w:w="2344" w:type="dxa"/>
          </w:tcPr>
          <w:p w14:paraId="3D625217" w14:textId="77777777" w:rsidR="00551168" w:rsidRDefault="00647E4E">
            <w:pPr>
              <w:pStyle w:val="TableParagraph"/>
              <w:spacing w:line="253" w:lineRule="exact"/>
              <w:ind w:left="80" w:right="80"/>
              <w:rPr>
                <w:rFonts w:ascii="Arial" w:hAnsi="Arial"/>
                <w:i/>
                <w:sz w:val="24"/>
              </w:rPr>
            </w:pPr>
            <w:r>
              <w:rPr>
                <w:w w:val="110"/>
                <w:sz w:val="24"/>
              </w:rPr>
              <w:t>270</w:t>
            </w:r>
            <w:r>
              <w:rPr>
                <w:rFonts w:ascii="Arial" w:hAnsi="Arial"/>
                <w:i/>
                <w:w w:val="110"/>
                <w:sz w:val="24"/>
                <w:vertAlign w:val="superscript"/>
              </w:rPr>
              <w:t>◦</w:t>
            </w:r>
          </w:p>
        </w:tc>
        <w:tc>
          <w:tcPr>
            <w:tcW w:w="2549" w:type="dxa"/>
          </w:tcPr>
          <w:p w14:paraId="7FF409C1" w14:textId="77777777" w:rsidR="00551168" w:rsidRDefault="00647E4E">
            <w:pPr>
              <w:pStyle w:val="TableParagraph"/>
              <w:spacing w:before="30" w:line="122" w:lineRule="auto"/>
              <w:ind w:left="91" w:right="90"/>
              <w:rPr>
                <w:rFonts w:ascii="Arial" w:hAnsi="Arial"/>
                <w:i/>
                <w:sz w:val="16"/>
              </w:rPr>
            </w:pPr>
            <w:r>
              <w:rPr>
                <w:w w:val="125"/>
                <w:position w:val="-8"/>
                <w:sz w:val="24"/>
              </w:rPr>
              <w:t>0</w:t>
            </w:r>
            <w:r>
              <w:rPr>
                <w:rFonts w:ascii="Arial" w:hAnsi="Arial"/>
                <w:i/>
                <w:w w:val="125"/>
                <w:sz w:val="16"/>
              </w:rPr>
              <w:t>◦</w:t>
            </w:r>
          </w:p>
        </w:tc>
        <w:tc>
          <w:tcPr>
            <w:tcW w:w="2798" w:type="dxa"/>
          </w:tcPr>
          <w:p w14:paraId="5027234E" w14:textId="77777777" w:rsidR="00551168" w:rsidRDefault="00647E4E">
            <w:pPr>
              <w:pStyle w:val="TableParagraph"/>
              <w:spacing w:line="253" w:lineRule="exact"/>
              <w:ind w:left="13"/>
              <w:rPr>
                <w:sz w:val="24"/>
              </w:rPr>
            </w:pPr>
            <w:r>
              <w:rPr>
                <w:w w:val="97"/>
                <w:sz w:val="24"/>
              </w:rPr>
              <w:t>0</w:t>
            </w:r>
          </w:p>
        </w:tc>
        <w:tc>
          <w:tcPr>
            <w:tcW w:w="1480" w:type="dxa"/>
          </w:tcPr>
          <w:p w14:paraId="08823A49" w14:textId="77777777" w:rsidR="00551168" w:rsidRDefault="00647E4E">
            <w:pPr>
              <w:pStyle w:val="TableParagraph"/>
              <w:spacing w:line="253" w:lineRule="exact"/>
              <w:ind w:left="102" w:right="87"/>
              <w:rPr>
                <w:sz w:val="24"/>
              </w:rPr>
            </w:pPr>
            <w:r>
              <w:rPr>
                <w:sz w:val="24"/>
              </w:rPr>
              <w:t>11</w:t>
            </w:r>
          </w:p>
        </w:tc>
      </w:tr>
    </w:tbl>
    <w:p w14:paraId="0E7CE445" w14:textId="77777777" w:rsidR="00551168" w:rsidRDefault="00647E4E">
      <w:pPr>
        <w:pStyle w:val="BodyText"/>
        <w:spacing w:before="81"/>
        <w:ind w:left="694" w:right="1891"/>
        <w:jc w:val="center"/>
      </w:pPr>
      <w:r>
        <w:rPr>
          <w:w w:val="105"/>
        </w:rPr>
        <w:t>Table 4: The maximum target orientation detection test</w:t>
      </w:r>
    </w:p>
    <w:p w14:paraId="684DD6D3" w14:textId="77777777" w:rsidR="00551168" w:rsidRDefault="00551168">
      <w:pPr>
        <w:pStyle w:val="BodyText"/>
      </w:pPr>
    </w:p>
    <w:p w14:paraId="0D37397E" w14:textId="77777777" w:rsidR="00551168" w:rsidRDefault="00551168">
      <w:pPr>
        <w:pStyle w:val="BodyText"/>
      </w:pPr>
    </w:p>
    <w:p w14:paraId="1AA54C46" w14:textId="77777777" w:rsidR="00551168" w:rsidRDefault="00551168">
      <w:pPr>
        <w:pStyle w:val="BodyText"/>
      </w:pPr>
    </w:p>
    <w:p w14:paraId="526BE76E" w14:textId="77777777" w:rsidR="00551168" w:rsidRDefault="00647E4E">
      <w:pPr>
        <w:pStyle w:val="ListParagraph"/>
        <w:numPr>
          <w:ilvl w:val="2"/>
          <w:numId w:val="3"/>
        </w:numPr>
        <w:tabs>
          <w:tab w:val="left" w:pos="1152"/>
          <w:tab w:val="left" w:pos="1153"/>
        </w:tabs>
        <w:spacing w:before="167"/>
        <w:ind w:hanging="823"/>
        <w:rPr>
          <w:b/>
          <w:sz w:val="24"/>
        </w:rPr>
      </w:pPr>
      <w:r>
        <w:rPr>
          <w:b/>
          <w:w w:val="110"/>
          <w:sz w:val="24"/>
        </w:rPr>
        <w:t>Occlusion</w:t>
      </w:r>
      <w:r>
        <w:rPr>
          <w:b/>
          <w:spacing w:val="23"/>
          <w:w w:val="110"/>
          <w:sz w:val="24"/>
        </w:rPr>
        <w:t xml:space="preserve"> </w:t>
      </w:r>
      <w:r>
        <w:rPr>
          <w:b/>
          <w:spacing w:val="-3"/>
          <w:w w:val="110"/>
          <w:sz w:val="24"/>
        </w:rPr>
        <w:t>Variance</w:t>
      </w:r>
    </w:p>
    <w:p w14:paraId="109A442D" w14:textId="77777777" w:rsidR="00551168" w:rsidRDefault="00551168">
      <w:pPr>
        <w:pStyle w:val="BodyText"/>
        <w:spacing w:before="7"/>
        <w:rPr>
          <w:b/>
          <w:sz w:val="20"/>
        </w:rPr>
      </w:pPr>
    </w:p>
    <w:p w14:paraId="09362454" w14:textId="77777777" w:rsidR="00551168" w:rsidRDefault="00647E4E">
      <w:pPr>
        <w:pStyle w:val="BodyText"/>
        <w:spacing w:line="312" w:lineRule="auto"/>
        <w:ind w:left="330" w:right="1528"/>
        <w:jc w:val="both"/>
      </w:pPr>
      <w:r>
        <w:rPr>
          <w:w w:val="105"/>
        </w:rPr>
        <w:t xml:space="preserve">The occlusion variance tested the AR application’s capability in recognising an object while it is being occluded. This is necessary as the more occlusion the AR can handle the more applicable it is in real life scenarios, hence the application is capable of recognising the targets while an </w:t>
      </w:r>
      <w:r>
        <w:rPr>
          <w:spacing w:val="2"/>
          <w:w w:val="105"/>
        </w:rPr>
        <w:t xml:space="preserve">object </w:t>
      </w:r>
      <w:r>
        <w:rPr>
          <w:w w:val="105"/>
        </w:rPr>
        <w:t xml:space="preserve">or a person is partially occluding them.  Each image </w:t>
      </w:r>
      <w:r>
        <w:rPr>
          <w:spacing w:val="-3"/>
          <w:w w:val="105"/>
        </w:rPr>
        <w:t xml:space="preserve">was   </w:t>
      </w:r>
      <w:r>
        <w:rPr>
          <w:w w:val="105"/>
        </w:rPr>
        <w:t xml:space="preserve">tested </w:t>
      </w:r>
      <w:r>
        <w:rPr>
          <w:spacing w:val="-4"/>
          <w:w w:val="105"/>
        </w:rPr>
        <w:t xml:space="preserve">by </w:t>
      </w:r>
      <w:r>
        <w:rPr>
          <w:w w:val="105"/>
        </w:rPr>
        <w:t xml:space="preserve">occluding them </w:t>
      </w:r>
      <w:r>
        <w:rPr>
          <w:spacing w:val="-4"/>
          <w:w w:val="105"/>
        </w:rPr>
        <w:t xml:space="preserve">by </w:t>
      </w:r>
      <w:r>
        <w:rPr>
          <w:w w:val="105"/>
        </w:rPr>
        <w:t xml:space="preserve">25%, 50%, and 75% as shown in </w:t>
      </w:r>
      <w:ins w:id="35" w:author="Vanessa Camilleri" w:date="2020-04-16T10:08:00Z">
        <w:r w:rsidR="00123AC2">
          <w:rPr>
            <w:w w:val="105"/>
          </w:rPr>
          <w:t>F</w:t>
        </w:r>
      </w:ins>
      <w:del w:id="36" w:author="Vanessa Camilleri" w:date="2020-04-16T10:08:00Z">
        <w:r w:rsidDel="00123AC2">
          <w:rPr>
            <w:w w:val="105"/>
          </w:rPr>
          <w:delText>f</w:delText>
        </w:r>
      </w:del>
      <w:r>
        <w:rPr>
          <w:w w:val="105"/>
        </w:rPr>
        <w:t>igure 1. In contrary to the procedure</w:t>
      </w:r>
      <w:r>
        <w:rPr>
          <w:spacing w:val="-14"/>
          <w:w w:val="105"/>
        </w:rPr>
        <w:t xml:space="preserve"> </w:t>
      </w:r>
      <w:r>
        <w:rPr>
          <w:w w:val="105"/>
        </w:rPr>
        <w:t>used</w:t>
      </w:r>
      <w:r>
        <w:rPr>
          <w:spacing w:val="-13"/>
          <w:w w:val="105"/>
        </w:rPr>
        <w:t xml:space="preserve"> </w:t>
      </w:r>
      <w:r>
        <w:rPr>
          <w:w w:val="105"/>
        </w:rPr>
        <w:t>in</w:t>
      </w:r>
      <w:r>
        <w:rPr>
          <w:spacing w:val="-13"/>
          <w:w w:val="105"/>
        </w:rPr>
        <w:t xml:space="preserve"> </w:t>
      </w:r>
      <w:r>
        <w:rPr>
          <w:w w:val="105"/>
        </w:rPr>
        <w:t>[28]</w:t>
      </w:r>
      <w:r>
        <w:rPr>
          <w:spacing w:val="-13"/>
          <w:w w:val="105"/>
        </w:rPr>
        <w:t xml:space="preserve"> </w:t>
      </w:r>
      <w:r>
        <w:rPr>
          <w:w w:val="105"/>
        </w:rPr>
        <w:t>in</w:t>
      </w:r>
      <w:r>
        <w:rPr>
          <w:spacing w:val="-12"/>
          <w:w w:val="105"/>
        </w:rPr>
        <w:t xml:space="preserve"> </w:t>
      </w:r>
      <w:r>
        <w:rPr>
          <w:w w:val="105"/>
        </w:rPr>
        <w:t>evaluating</w:t>
      </w:r>
      <w:r>
        <w:rPr>
          <w:spacing w:val="-13"/>
          <w:w w:val="105"/>
        </w:rPr>
        <w:t xml:space="preserve"> </w:t>
      </w:r>
      <w:r>
        <w:rPr>
          <w:w w:val="105"/>
        </w:rPr>
        <w:t>occlusion,</w:t>
      </w:r>
      <w:r>
        <w:rPr>
          <w:spacing w:val="-10"/>
          <w:w w:val="105"/>
        </w:rPr>
        <w:t xml:space="preserve"> </w:t>
      </w:r>
      <w:r>
        <w:rPr>
          <w:w w:val="105"/>
        </w:rPr>
        <w:t>a</w:t>
      </w:r>
      <w:r>
        <w:rPr>
          <w:spacing w:val="-13"/>
          <w:w w:val="105"/>
        </w:rPr>
        <w:t xml:space="preserve"> </w:t>
      </w:r>
      <w:r>
        <w:rPr>
          <w:w w:val="105"/>
        </w:rPr>
        <w:t>different</w:t>
      </w:r>
      <w:r>
        <w:rPr>
          <w:spacing w:val="-13"/>
          <w:w w:val="105"/>
        </w:rPr>
        <w:t xml:space="preserve"> </w:t>
      </w:r>
      <w:r>
        <w:rPr>
          <w:w w:val="105"/>
        </w:rPr>
        <w:t>form</w:t>
      </w:r>
      <w:r>
        <w:rPr>
          <w:spacing w:val="-13"/>
          <w:w w:val="105"/>
        </w:rPr>
        <w:t xml:space="preserve"> </w:t>
      </w:r>
      <w:r>
        <w:rPr>
          <w:w w:val="105"/>
        </w:rPr>
        <w:t>of</w:t>
      </w:r>
      <w:r>
        <w:rPr>
          <w:spacing w:val="-13"/>
          <w:w w:val="105"/>
        </w:rPr>
        <w:t xml:space="preserve"> </w:t>
      </w:r>
      <w:r>
        <w:rPr>
          <w:w w:val="105"/>
        </w:rPr>
        <w:t>occlusion</w:t>
      </w:r>
      <w:r>
        <w:rPr>
          <w:spacing w:val="-13"/>
          <w:w w:val="105"/>
        </w:rPr>
        <w:t xml:space="preserve"> </w:t>
      </w:r>
      <w:r>
        <w:rPr>
          <w:spacing w:val="-3"/>
          <w:w w:val="105"/>
        </w:rPr>
        <w:t>was</w:t>
      </w:r>
      <w:r>
        <w:rPr>
          <w:spacing w:val="-13"/>
          <w:w w:val="105"/>
        </w:rPr>
        <w:t xml:space="preserve"> </w:t>
      </w:r>
      <w:r>
        <w:rPr>
          <w:w w:val="105"/>
        </w:rPr>
        <w:t>tested.</w:t>
      </w:r>
      <w:r>
        <w:rPr>
          <w:spacing w:val="17"/>
          <w:w w:val="105"/>
        </w:rPr>
        <w:t xml:space="preserve"> </w:t>
      </w:r>
      <w:r>
        <w:rPr>
          <w:w w:val="105"/>
        </w:rPr>
        <w:t xml:space="preserve">The procedure used within this project aimed to mimic real life occurrences with regards to an occluded object. As in reality the markers (the door signs in this case) </w:t>
      </w:r>
      <w:r>
        <w:rPr>
          <w:spacing w:val="-3"/>
          <w:w w:val="105"/>
        </w:rPr>
        <w:t xml:space="preserve">may </w:t>
      </w:r>
      <w:r>
        <w:rPr>
          <w:spacing w:val="3"/>
          <w:w w:val="105"/>
        </w:rPr>
        <w:t xml:space="preserve">be </w:t>
      </w:r>
      <w:r>
        <w:rPr>
          <w:w w:val="105"/>
        </w:rPr>
        <w:t xml:space="preserve">obstructed horizontally </w:t>
      </w:r>
      <w:r>
        <w:rPr>
          <w:spacing w:val="-4"/>
          <w:w w:val="105"/>
        </w:rPr>
        <w:t xml:space="preserve">by </w:t>
      </w:r>
      <w:r>
        <w:rPr>
          <w:w w:val="105"/>
        </w:rPr>
        <w:t xml:space="preserve">another person in view. </w:t>
      </w:r>
      <w:r>
        <w:rPr>
          <w:spacing w:val="-4"/>
          <w:w w:val="105"/>
        </w:rPr>
        <w:t xml:space="preserve">Table </w:t>
      </w:r>
      <w:r>
        <w:rPr>
          <w:w w:val="105"/>
        </w:rPr>
        <w:t xml:space="preserve">5 shows that the AR application </w:t>
      </w:r>
      <w:r>
        <w:rPr>
          <w:spacing w:val="-3"/>
          <w:w w:val="105"/>
        </w:rPr>
        <w:t xml:space="preserve">was </w:t>
      </w:r>
      <w:r>
        <w:rPr>
          <w:w w:val="105"/>
        </w:rPr>
        <w:t xml:space="preserve">capable of recognising on average more than 50% of an obstructed </w:t>
      </w:r>
      <w:r>
        <w:rPr>
          <w:spacing w:val="2"/>
          <w:w w:val="105"/>
        </w:rPr>
        <w:t xml:space="preserve">object </w:t>
      </w:r>
      <w:r>
        <w:rPr>
          <w:w w:val="105"/>
        </w:rPr>
        <w:t xml:space="preserve">both using model and image targets. Therefore, the results show that the application is more applicable and efficient to use in real life scenarios, where noise in data can </w:t>
      </w:r>
      <w:r>
        <w:rPr>
          <w:spacing w:val="3"/>
          <w:w w:val="105"/>
        </w:rPr>
        <w:t xml:space="preserve">be </w:t>
      </w:r>
      <w:r>
        <w:rPr>
          <w:w w:val="105"/>
        </w:rPr>
        <w:t>of an issue due to the environment one is using the application in. Figures 36 and 37 provide in detail the maximum</w:t>
      </w:r>
      <w:r>
        <w:rPr>
          <w:spacing w:val="-11"/>
          <w:w w:val="105"/>
        </w:rPr>
        <w:t xml:space="preserve"> </w:t>
      </w:r>
      <w:r>
        <w:rPr>
          <w:w w:val="105"/>
        </w:rPr>
        <w:t>occlusion</w:t>
      </w:r>
      <w:r>
        <w:rPr>
          <w:spacing w:val="-11"/>
          <w:w w:val="105"/>
        </w:rPr>
        <w:t xml:space="preserve"> </w:t>
      </w:r>
      <w:r>
        <w:rPr>
          <w:w w:val="105"/>
        </w:rPr>
        <w:t>an</w:t>
      </w:r>
      <w:r>
        <w:rPr>
          <w:spacing w:val="-10"/>
          <w:w w:val="105"/>
        </w:rPr>
        <w:t xml:space="preserve"> </w:t>
      </w:r>
      <w:r>
        <w:rPr>
          <w:spacing w:val="2"/>
          <w:w w:val="105"/>
        </w:rPr>
        <w:t>object</w:t>
      </w:r>
      <w:r>
        <w:rPr>
          <w:spacing w:val="-11"/>
          <w:w w:val="105"/>
        </w:rPr>
        <w:t xml:space="preserve"> </w:t>
      </w:r>
      <w:r>
        <w:rPr>
          <w:w w:val="105"/>
        </w:rPr>
        <w:t>could</w:t>
      </w:r>
      <w:r>
        <w:rPr>
          <w:spacing w:val="-10"/>
          <w:w w:val="105"/>
        </w:rPr>
        <w:t xml:space="preserve"> </w:t>
      </w:r>
      <w:r>
        <w:rPr>
          <w:w w:val="105"/>
        </w:rPr>
        <w:t>take</w:t>
      </w:r>
      <w:r>
        <w:rPr>
          <w:spacing w:val="-11"/>
          <w:w w:val="105"/>
        </w:rPr>
        <w:t xml:space="preserve"> </w:t>
      </w:r>
      <w:r>
        <w:rPr>
          <w:w w:val="105"/>
        </w:rPr>
        <w:t>to</w:t>
      </w:r>
      <w:r>
        <w:rPr>
          <w:spacing w:val="-10"/>
          <w:w w:val="105"/>
        </w:rPr>
        <w:t xml:space="preserve"> </w:t>
      </w:r>
      <w:r>
        <w:rPr>
          <w:spacing w:val="3"/>
          <w:w w:val="105"/>
        </w:rPr>
        <w:t>be</w:t>
      </w:r>
      <w:r>
        <w:rPr>
          <w:spacing w:val="-11"/>
          <w:w w:val="105"/>
        </w:rPr>
        <w:t xml:space="preserve"> </w:t>
      </w:r>
      <w:r>
        <w:rPr>
          <w:w w:val="105"/>
        </w:rPr>
        <w:t>detected</w:t>
      </w:r>
      <w:r>
        <w:rPr>
          <w:spacing w:val="-10"/>
          <w:w w:val="105"/>
        </w:rPr>
        <w:t xml:space="preserve"> </w:t>
      </w:r>
      <w:r>
        <w:rPr>
          <w:w w:val="105"/>
        </w:rPr>
        <w:t>efficiently</w:t>
      </w:r>
      <w:r>
        <w:rPr>
          <w:spacing w:val="-11"/>
          <w:w w:val="105"/>
        </w:rPr>
        <w:t xml:space="preserve"> </w:t>
      </w:r>
      <w:r>
        <w:rPr>
          <w:spacing w:val="-4"/>
          <w:w w:val="105"/>
        </w:rPr>
        <w:t>by</w:t>
      </w:r>
      <w:r>
        <w:rPr>
          <w:spacing w:val="-11"/>
          <w:w w:val="105"/>
        </w:rPr>
        <w:t xml:space="preserve"> </w:t>
      </w:r>
      <w:r>
        <w:rPr>
          <w:w w:val="105"/>
        </w:rPr>
        <w:t>the</w:t>
      </w:r>
      <w:r>
        <w:rPr>
          <w:spacing w:val="-10"/>
          <w:w w:val="105"/>
        </w:rPr>
        <w:t xml:space="preserve"> </w:t>
      </w:r>
      <w:r>
        <w:rPr>
          <w:w w:val="105"/>
        </w:rPr>
        <w:t>augmented</w:t>
      </w:r>
      <w:r>
        <w:rPr>
          <w:spacing w:val="-11"/>
          <w:w w:val="105"/>
        </w:rPr>
        <w:t xml:space="preserve"> </w:t>
      </w:r>
      <w:r>
        <w:rPr>
          <w:spacing w:val="-4"/>
          <w:w w:val="105"/>
        </w:rPr>
        <w:t>reality.</w:t>
      </w:r>
    </w:p>
    <w:p w14:paraId="7D1C63E8" w14:textId="77777777" w:rsidR="00551168" w:rsidRDefault="00551168">
      <w:pPr>
        <w:spacing w:line="312" w:lineRule="auto"/>
        <w:jc w:val="both"/>
        <w:sectPr w:rsidR="00551168">
          <w:pgSz w:w="12240" w:h="15840"/>
          <w:pgMar w:top="1500" w:right="0" w:bottom="1300" w:left="1200" w:header="0" w:footer="1110" w:gutter="0"/>
          <w:cols w:space="720"/>
        </w:sectPr>
      </w:pPr>
    </w:p>
    <w:p w14:paraId="4531C0BB" w14:textId="77777777" w:rsidR="00551168" w:rsidRDefault="00551168">
      <w:pPr>
        <w:pStyle w:val="BodyText"/>
        <w:spacing w:before="9"/>
        <w:rPr>
          <w:sz w:val="19"/>
        </w:rPr>
      </w:pPr>
    </w:p>
    <w:p w14:paraId="20BB8CBE" w14:textId="77777777" w:rsidR="00551168" w:rsidRDefault="00647E4E">
      <w:pPr>
        <w:pStyle w:val="BodyText"/>
        <w:ind w:left="2836"/>
        <w:rPr>
          <w:sz w:val="20"/>
        </w:rPr>
      </w:pPr>
      <w:r>
        <w:rPr>
          <w:noProof/>
          <w:sz w:val="20"/>
          <w:lang w:val="en-GB" w:eastAsia="en-GB"/>
        </w:rPr>
        <w:drawing>
          <wp:inline distT="0" distB="0" distL="0" distR="0" wp14:anchorId="37236D7E" wp14:editId="652C5B0E">
            <wp:extent cx="2630138" cy="964215"/>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3" cstate="print"/>
                    <a:stretch>
                      <a:fillRect/>
                    </a:stretch>
                  </pic:blipFill>
                  <pic:spPr>
                    <a:xfrm>
                      <a:off x="0" y="0"/>
                      <a:ext cx="2630138" cy="964215"/>
                    </a:xfrm>
                    <a:prstGeom prst="rect">
                      <a:avLst/>
                    </a:prstGeom>
                  </pic:spPr>
                </pic:pic>
              </a:graphicData>
            </a:graphic>
          </wp:inline>
        </w:drawing>
      </w:r>
    </w:p>
    <w:p w14:paraId="56132173" w14:textId="77777777" w:rsidR="00551168" w:rsidRDefault="00551168">
      <w:pPr>
        <w:pStyle w:val="BodyText"/>
        <w:spacing w:before="1"/>
        <w:rPr>
          <w:sz w:val="12"/>
        </w:rPr>
      </w:pPr>
    </w:p>
    <w:p w14:paraId="36F71D1B" w14:textId="77777777" w:rsidR="00551168" w:rsidRDefault="00647E4E">
      <w:pPr>
        <w:pStyle w:val="BodyText"/>
        <w:spacing w:before="55"/>
        <w:ind w:left="2788"/>
      </w:pPr>
      <w:commentRangeStart w:id="37"/>
      <w:r>
        <w:t>Figure</w:t>
      </w:r>
      <w:commentRangeEnd w:id="37"/>
      <w:r w:rsidR="00123AC2">
        <w:rPr>
          <w:rStyle w:val="CommentReference"/>
        </w:rPr>
        <w:commentReference w:id="37"/>
      </w:r>
      <w:r>
        <w:t xml:space="preserve"> 1: Marker’s Occlusion Percentages</w:t>
      </w:r>
    </w:p>
    <w:p w14:paraId="412476F7" w14:textId="77777777" w:rsidR="00551168" w:rsidRDefault="00551168">
      <w:pPr>
        <w:pStyle w:val="BodyText"/>
        <w:rPr>
          <w:sz w:val="20"/>
        </w:rPr>
      </w:pPr>
    </w:p>
    <w:p w14:paraId="2EF4B99F" w14:textId="77777777" w:rsidR="00551168" w:rsidRDefault="00551168">
      <w:pPr>
        <w:pStyle w:val="BodyText"/>
        <w:rPr>
          <w:sz w:val="20"/>
        </w:rPr>
      </w:pPr>
    </w:p>
    <w:p w14:paraId="7D81E512" w14:textId="77777777" w:rsidR="00551168" w:rsidRDefault="00551168">
      <w:pPr>
        <w:pStyle w:val="BodyText"/>
        <w:spacing w:before="3"/>
        <w:rPr>
          <w:sz w:val="13"/>
        </w:rPr>
      </w:pPr>
    </w:p>
    <w:tbl>
      <w:tblPr>
        <w:tblW w:w="0" w:type="auto"/>
        <w:tblInd w:w="3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0"/>
        <w:gridCol w:w="2125"/>
        <w:gridCol w:w="2550"/>
        <w:gridCol w:w="2799"/>
        <w:gridCol w:w="1391"/>
      </w:tblGrid>
      <w:tr w:rsidR="00551168" w14:paraId="4F3B35F4" w14:textId="77777777">
        <w:trPr>
          <w:trHeight w:val="286"/>
        </w:trPr>
        <w:tc>
          <w:tcPr>
            <w:tcW w:w="1120" w:type="dxa"/>
          </w:tcPr>
          <w:p w14:paraId="7B3DDB59" w14:textId="77777777" w:rsidR="00551168" w:rsidRDefault="00647E4E">
            <w:pPr>
              <w:pStyle w:val="TableParagraph"/>
              <w:spacing w:line="253" w:lineRule="exact"/>
              <w:ind w:left="86" w:right="78"/>
              <w:rPr>
                <w:b/>
                <w:sz w:val="24"/>
              </w:rPr>
            </w:pPr>
            <w:r>
              <w:rPr>
                <w:b/>
                <w:w w:val="115"/>
                <w:sz w:val="24"/>
              </w:rPr>
              <w:t>Targets</w:t>
            </w:r>
          </w:p>
        </w:tc>
        <w:tc>
          <w:tcPr>
            <w:tcW w:w="2125" w:type="dxa"/>
          </w:tcPr>
          <w:p w14:paraId="0F14D042" w14:textId="77777777" w:rsidR="00551168" w:rsidRDefault="00647E4E">
            <w:pPr>
              <w:pStyle w:val="TableParagraph"/>
              <w:spacing w:line="253" w:lineRule="exact"/>
              <w:ind w:left="129" w:right="120"/>
              <w:rPr>
                <w:b/>
                <w:sz w:val="24"/>
              </w:rPr>
            </w:pPr>
            <w:r>
              <w:rPr>
                <w:b/>
                <w:w w:val="110"/>
                <w:sz w:val="24"/>
              </w:rPr>
              <w:t>Mean Occlusion</w:t>
            </w:r>
          </w:p>
        </w:tc>
        <w:tc>
          <w:tcPr>
            <w:tcW w:w="2550" w:type="dxa"/>
          </w:tcPr>
          <w:p w14:paraId="2C862F3F" w14:textId="77777777" w:rsidR="00551168" w:rsidRDefault="00647E4E">
            <w:pPr>
              <w:pStyle w:val="TableParagraph"/>
              <w:spacing w:line="253" w:lineRule="exact"/>
              <w:ind w:left="99" w:right="92"/>
              <w:rPr>
                <w:b/>
                <w:sz w:val="24"/>
              </w:rPr>
            </w:pPr>
            <w:r>
              <w:rPr>
                <w:b/>
                <w:w w:val="115"/>
                <w:sz w:val="24"/>
              </w:rPr>
              <w:t>Standard Deviation</w:t>
            </w:r>
          </w:p>
        </w:tc>
        <w:tc>
          <w:tcPr>
            <w:tcW w:w="2799" w:type="dxa"/>
          </w:tcPr>
          <w:p w14:paraId="32CF515D" w14:textId="77777777" w:rsidR="00551168" w:rsidRDefault="00647E4E">
            <w:pPr>
              <w:pStyle w:val="TableParagraph"/>
              <w:spacing w:line="253" w:lineRule="exact"/>
              <w:ind w:left="130" w:right="123"/>
              <w:rPr>
                <w:b/>
                <w:sz w:val="24"/>
              </w:rPr>
            </w:pPr>
            <w:r>
              <w:rPr>
                <w:b/>
                <w:w w:val="110"/>
                <w:sz w:val="24"/>
              </w:rPr>
              <w:t>Mean Standard Error</w:t>
            </w:r>
          </w:p>
        </w:tc>
        <w:tc>
          <w:tcPr>
            <w:tcW w:w="1391" w:type="dxa"/>
          </w:tcPr>
          <w:p w14:paraId="56712F94" w14:textId="77777777" w:rsidR="00551168" w:rsidRDefault="00647E4E">
            <w:pPr>
              <w:pStyle w:val="TableParagraph"/>
              <w:spacing w:line="253" w:lineRule="exact"/>
              <w:ind w:left="90" w:right="82"/>
              <w:rPr>
                <w:b/>
                <w:sz w:val="24"/>
              </w:rPr>
            </w:pPr>
            <w:r>
              <w:rPr>
                <w:b/>
                <w:w w:val="120"/>
                <w:sz w:val="24"/>
              </w:rPr>
              <w:t>Count(N)</w:t>
            </w:r>
          </w:p>
        </w:tc>
      </w:tr>
      <w:tr w:rsidR="00551168" w14:paraId="415389C2" w14:textId="77777777">
        <w:trPr>
          <w:trHeight w:val="286"/>
        </w:trPr>
        <w:tc>
          <w:tcPr>
            <w:tcW w:w="1120" w:type="dxa"/>
          </w:tcPr>
          <w:p w14:paraId="2D91AEC7" w14:textId="77777777" w:rsidR="00551168" w:rsidRDefault="00647E4E">
            <w:pPr>
              <w:pStyle w:val="TableParagraph"/>
              <w:spacing w:line="253" w:lineRule="exact"/>
              <w:ind w:left="85" w:right="78"/>
              <w:rPr>
                <w:sz w:val="24"/>
              </w:rPr>
            </w:pPr>
            <w:r>
              <w:rPr>
                <w:w w:val="105"/>
                <w:sz w:val="24"/>
              </w:rPr>
              <w:t>Image</w:t>
            </w:r>
          </w:p>
        </w:tc>
        <w:tc>
          <w:tcPr>
            <w:tcW w:w="2125" w:type="dxa"/>
          </w:tcPr>
          <w:p w14:paraId="48EAD9AA" w14:textId="77777777" w:rsidR="00551168" w:rsidRDefault="00647E4E">
            <w:pPr>
              <w:pStyle w:val="TableParagraph"/>
              <w:spacing w:line="253" w:lineRule="exact"/>
              <w:ind w:left="128" w:right="120"/>
              <w:rPr>
                <w:sz w:val="24"/>
              </w:rPr>
            </w:pPr>
            <w:r>
              <w:rPr>
                <w:sz w:val="24"/>
              </w:rPr>
              <w:t>0.55</w:t>
            </w:r>
          </w:p>
        </w:tc>
        <w:tc>
          <w:tcPr>
            <w:tcW w:w="2550" w:type="dxa"/>
          </w:tcPr>
          <w:p w14:paraId="74AD32A2" w14:textId="77777777" w:rsidR="00551168" w:rsidRDefault="00647E4E">
            <w:pPr>
              <w:pStyle w:val="TableParagraph"/>
              <w:spacing w:line="253" w:lineRule="exact"/>
              <w:ind w:left="99" w:right="91"/>
              <w:rPr>
                <w:sz w:val="24"/>
              </w:rPr>
            </w:pPr>
            <w:r>
              <w:rPr>
                <w:sz w:val="24"/>
              </w:rPr>
              <w:t>0.22</w:t>
            </w:r>
          </w:p>
        </w:tc>
        <w:tc>
          <w:tcPr>
            <w:tcW w:w="2799" w:type="dxa"/>
          </w:tcPr>
          <w:p w14:paraId="337C75ED" w14:textId="77777777" w:rsidR="00551168" w:rsidRDefault="00647E4E">
            <w:pPr>
              <w:pStyle w:val="TableParagraph"/>
              <w:spacing w:line="253" w:lineRule="exact"/>
              <w:ind w:left="131" w:right="123"/>
              <w:rPr>
                <w:sz w:val="24"/>
              </w:rPr>
            </w:pPr>
            <w:r>
              <w:rPr>
                <w:sz w:val="24"/>
              </w:rPr>
              <w:t>0.07</w:t>
            </w:r>
          </w:p>
        </w:tc>
        <w:tc>
          <w:tcPr>
            <w:tcW w:w="1391" w:type="dxa"/>
          </w:tcPr>
          <w:p w14:paraId="48C4CF5A" w14:textId="77777777" w:rsidR="00551168" w:rsidRDefault="00647E4E">
            <w:pPr>
              <w:pStyle w:val="TableParagraph"/>
              <w:spacing w:line="253" w:lineRule="exact"/>
              <w:ind w:left="90" w:right="82"/>
              <w:rPr>
                <w:sz w:val="24"/>
              </w:rPr>
            </w:pPr>
            <w:r>
              <w:rPr>
                <w:sz w:val="24"/>
              </w:rPr>
              <w:t>10</w:t>
            </w:r>
          </w:p>
        </w:tc>
      </w:tr>
      <w:tr w:rsidR="00551168" w14:paraId="7E260729" w14:textId="77777777">
        <w:trPr>
          <w:trHeight w:val="286"/>
        </w:trPr>
        <w:tc>
          <w:tcPr>
            <w:tcW w:w="1120" w:type="dxa"/>
          </w:tcPr>
          <w:p w14:paraId="3CD8BE0E" w14:textId="77777777" w:rsidR="00551168" w:rsidRDefault="00647E4E">
            <w:pPr>
              <w:pStyle w:val="TableParagraph"/>
              <w:spacing w:line="253" w:lineRule="exact"/>
              <w:ind w:left="86" w:right="78"/>
              <w:rPr>
                <w:sz w:val="24"/>
              </w:rPr>
            </w:pPr>
            <w:r>
              <w:rPr>
                <w:sz w:val="24"/>
              </w:rPr>
              <w:t>Model</w:t>
            </w:r>
          </w:p>
        </w:tc>
        <w:tc>
          <w:tcPr>
            <w:tcW w:w="2125" w:type="dxa"/>
          </w:tcPr>
          <w:p w14:paraId="61FFEC1C" w14:textId="77777777" w:rsidR="00551168" w:rsidRDefault="00647E4E">
            <w:pPr>
              <w:pStyle w:val="TableParagraph"/>
              <w:spacing w:line="253" w:lineRule="exact"/>
              <w:ind w:left="128" w:right="120"/>
              <w:rPr>
                <w:sz w:val="24"/>
              </w:rPr>
            </w:pPr>
            <w:r>
              <w:rPr>
                <w:sz w:val="24"/>
              </w:rPr>
              <w:t>0.64</w:t>
            </w:r>
          </w:p>
        </w:tc>
        <w:tc>
          <w:tcPr>
            <w:tcW w:w="2550" w:type="dxa"/>
          </w:tcPr>
          <w:p w14:paraId="3211E3E3" w14:textId="77777777" w:rsidR="00551168" w:rsidRDefault="00647E4E">
            <w:pPr>
              <w:pStyle w:val="TableParagraph"/>
              <w:spacing w:line="253" w:lineRule="exact"/>
              <w:ind w:left="99" w:right="91"/>
              <w:rPr>
                <w:sz w:val="24"/>
              </w:rPr>
            </w:pPr>
            <w:r>
              <w:rPr>
                <w:sz w:val="24"/>
              </w:rPr>
              <w:t>0.20</w:t>
            </w:r>
          </w:p>
        </w:tc>
        <w:tc>
          <w:tcPr>
            <w:tcW w:w="2799" w:type="dxa"/>
          </w:tcPr>
          <w:p w14:paraId="73603CA6" w14:textId="77777777" w:rsidR="00551168" w:rsidRDefault="00647E4E">
            <w:pPr>
              <w:pStyle w:val="TableParagraph"/>
              <w:spacing w:line="253" w:lineRule="exact"/>
              <w:ind w:left="131" w:right="123"/>
              <w:rPr>
                <w:sz w:val="24"/>
              </w:rPr>
            </w:pPr>
            <w:r>
              <w:rPr>
                <w:sz w:val="24"/>
              </w:rPr>
              <w:t>0.06</w:t>
            </w:r>
          </w:p>
        </w:tc>
        <w:tc>
          <w:tcPr>
            <w:tcW w:w="1391" w:type="dxa"/>
          </w:tcPr>
          <w:p w14:paraId="4E03AD8E" w14:textId="77777777" w:rsidR="00551168" w:rsidRDefault="00647E4E">
            <w:pPr>
              <w:pStyle w:val="TableParagraph"/>
              <w:spacing w:line="253" w:lineRule="exact"/>
              <w:ind w:left="90" w:right="82"/>
              <w:rPr>
                <w:sz w:val="24"/>
              </w:rPr>
            </w:pPr>
            <w:r>
              <w:rPr>
                <w:sz w:val="24"/>
              </w:rPr>
              <w:t>11</w:t>
            </w:r>
          </w:p>
        </w:tc>
      </w:tr>
    </w:tbl>
    <w:p w14:paraId="13EDA34A" w14:textId="77777777" w:rsidR="00551168" w:rsidRDefault="00647E4E">
      <w:pPr>
        <w:pStyle w:val="BodyText"/>
        <w:spacing w:before="81"/>
        <w:ind w:left="3010"/>
      </w:pPr>
      <w:r>
        <w:rPr>
          <w:w w:val="105"/>
        </w:rPr>
        <w:t>Table 5: The Occlusion Variance test</w:t>
      </w:r>
    </w:p>
    <w:p w14:paraId="1E9DF6DF" w14:textId="77777777" w:rsidR="00551168" w:rsidRDefault="00551168">
      <w:pPr>
        <w:pStyle w:val="BodyText"/>
      </w:pPr>
    </w:p>
    <w:p w14:paraId="2D148A33" w14:textId="77777777" w:rsidR="00551168" w:rsidRDefault="00551168">
      <w:pPr>
        <w:pStyle w:val="BodyText"/>
      </w:pPr>
    </w:p>
    <w:p w14:paraId="0806A16B" w14:textId="77777777" w:rsidR="00551168" w:rsidRDefault="00551168">
      <w:pPr>
        <w:pStyle w:val="BodyText"/>
      </w:pPr>
    </w:p>
    <w:p w14:paraId="016B4604" w14:textId="77777777" w:rsidR="00551168" w:rsidRDefault="00551168">
      <w:pPr>
        <w:pStyle w:val="BodyText"/>
        <w:spacing w:before="10"/>
        <w:rPr>
          <w:sz w:val="22"/>
        </w:rPr>
      </w:pPr>
    </w:p>
    <w:p w14:paraId="0B69A727" w14:textId="77777777" w:rsidR="00551168" w:rsidRDefault="00647E4E">
      <w:pPr>
        <w:pStyle w:val="ListParagraph"/>
        <w:numPr>
          <w:ilvl w:val="1"/>
          <w:numId w:val="9"/>
        </w:numPr>
        <w:tabs>
          <w:tab w:val="left" w:pos="1066"/>
        </w:tabs>
        <w:spacing w:line="331" w:lineRule="auto"/>
        <w:ind w:right="1529"/>
        <w:jc w:val="both"/>
        <w:rPr>
          <w:b/>
          <w:sz w:val="28"/>
        </w:rPr>
      </w:pPr>
      <w:r>
        <w:rPr>
          <w:b/>
          <w:w w:val="115"/>
          <w:sz w:val="28"/>
        </w:rPr>
        <w:t xml:space="preserve">Recommendation System Quantitative </w:t>
      </w:r>
      <w:r>
        <w:rPr>
          <w:b/>
          <w:spacing w:val="-4"/>
          <w:w w:val="115"/>
          <w:sz w:val="28"/>
        </w:rPr>
        <w:t xml:space="preserve">Testing </w:t>
      </w:r>
      <w:r>
        <w:rPr>
          <w:b/>
          <w:w w:val="115"/>
          <w:sz w:val="28"/>
        </w:rPr>
        <w:t xml:space="preserve">and </w:t>
      </w:r>
      <w:r>
        <w:rPr>
          <w:b/>
          <w:spacing w:val="-3"/>
          <w:w w:val="115"/>
          <w:sz w:val="28"/>
        </w:rPr>
        <w:t xml:space="preserve">Evalua- </w:t>
      </w:r>
      <w:r>
        <w:rPr>
          <w:b/>
          <w:w w:val="115"/>
          <w:sz w:val="28"/>
        </w:rPr>
        <w:t>tion</w:t>
      </w:r>
    </w:p>
    <w:p w14:paraId="6F3E3046" w14:textId="77777777" w:rsidR="00551168" w:rsidRDefault="00647E4E">
      <w:pPr>
        <w:pStyle w:val="BodyText"/>
        <w:spacing w:before="107" w:line="312" w:lineRule="auto"/>
        <w:ind w:left="330" w:right="1528"/>
        <w:jc w:val="both"/>
      </w:pPr>
      <w:r>
        <w:rPr>
          <w:w w:val="105"/>
        </w:rPr>
        <w:t xml:space="preserve">The main challenge </w:t>
      </w:r>
      <w:ins w:id="38" w:author="Vanessa Camilleri" w:date="2020-04-16T10:09:00Z">
        <w:r w:rsidR="00123AC2">
          <w:rPr>
            <w:w w:val="105"/>
          </w:rPr>
          <w:t>for</w:t>
        </w:r>
      </w:ins>
      <w:del w:id="39" w:author="Vanessa Camilleri" w:date="2020-04-16T10:09:00Z">
        <w:r w:rsidDel="00123AC2">
          <w:rPr>
            <w:w w:val="105"/>
          </w:rPr>
          <w:delText>behind</w:delText>
        </w:r>
      </w:del>
      <w:r>
        <w:rPr>
          <w:w w:val="105"/>
        </w:rPr>
        <w:t xml:space="preserve"> this project </w:t>
      </w:r>
      <w:r>
        <w:rPr>
          <w:spacing w:val="-3"/>
          <w:w w:val="105"/>
        </w:rPr>
        <w:t xml:space="preserve">was </w:t>
      </w:r>
      <w:r>
        <w:rPr>
          <w:w w:val="105"/>
        </w:rPr>
        <w:t xml:space="preserve">choosing the correct collaborative filtering algorithm. According to [10], an SVD++ algorithm </w:t>
      </w:r>
      <w:r>
        <w:rPr>
          <w:spacing w:val="-3"/>
          <w:w w:val="105"/>
        </w:rPr>
        <w:t xml:space="preserve">was </w:t>
      </w:r>
      <w:r>
        <w:rPr>
          <w:w w:val="105"/>
        </w:rPr>
        <w:t xml:space="preserve">the one that </w:t>
      </w:r>
      <w:r>
        <w:rPr>
          <w:spacing w:val="-4"/>
          <w:w w:val="105"/>
        </w:rPr>
        <w:t>gave</w:t>
      </w:r>
      <w:del w:id="40" w:author="Vanessa Camilleri" w:date="2020-04-16T10:09:00Z">
        <w:r w:rsidDel="00123AC2">
          <w:rPr>
            <w:spacing w:val="-4"/>
            <w:w w:val="105"/>
          </w:rPr>
          <w:delText xml:space="preserve"> </w:delText>
        </w:r>
      </w:del>
      <w:r>
        <w:rPr>
          <w:spacing w:val="-4"/>
          <w:w w:val="105"/>
        </w:rPr>
        <w:t xml:space="preserve"> </w:t>
      </w:r>
      <w:r>
        <w:rPr>
          <w:w w:val="105"/>
        </w:rPr>
        <w:t>the best re</w:t>
      </w:r>
      <w:del w:id="41" w:author="Vanessa Camilleri" w:date="2020-04-16T10:09:00Z">
        <w:r w:rsidDel="00123AC2">
          <w:rPr>
            <w:w w:val="105"/>
          </w:rPr>
          <w:delText xml:space="preserve">-  </w:delText>
        </w:r>
      </w:del>
      <w:r>
        <w:rPr>
          <w:w w:val="105"/>
        </w:rPr>
        <w:t>sults when applied to the MovieLens dataset.   The datasets built in this FYP project</w:t>
      </w:r>
      <w:del w:id="42" w:author="Vanessa Camilleri" w:date="2020-04-16T10:10:00Z">
        <w:r w:rsidDel="00123AC2">
          <w:rPr>
            <w:w w:val="105"/>
          </w:rPr>
          <w:delText xml:space="preserve">   </w:delText>
        </w:r>
      </w:del>
      <w:r>
        <w:rPr>
          <w:w w:val="105"/>
        </w:rPr>
        <w:t xml:space="preserve"> were similar in structure to the MovieLens dataset. Therefore, a SVD++ algorithm </w:t>
      </w:r>
      <w:r>
        <w:rPr>
          <w:spacing w:val="-3"/>
          <w:w w:val="105"/>
        </w:rPr>
        <w:t xml:space="preserve">was </w:t>
      </w:r>
      <w:r>
        <w:rPr>
          <w:w w:val="105"/>
        </w:rPr>
        <w:t>applied on the three datasets separately due to the fact that each task is not related to another and the algorithm is compared to other algorithms on the RMSE and MAE</w:t>
      </w:r>
      <w:r>
        <w:rPr>
          <w:spacing w:val="45"/>
          <w:w w:val="105"/>
        </w:rPr>
        <w:t xml:space="preserve"> </w:t>
      </w:r>
      <w:r>
        <w:rPr>
          <w:w w:val="105"/>
        </w:rPr>
        <w:t>values.</w:t>
      </w:r>
    </w:p>
    <w:p w14:paraId="3FCEE01C" w14:textId="77777777" w:rsidR="00551168" w:rsidRDefault="00551168">
      <w:pPr>
        <w:pStyle w:val="BodyText"/>
        <w:rPr>
          <w:sz w:val="31"/>
        </w:rPr>
      </w:pPr>
    </w:p>
    <w:p w14:paraId="7E7858FA" w14:textId="77777777" w:rsidR="00551168" w:rsidRDefault="00647E4E">
      <w:pPr>
        <w:pStyle w:val="BodyText"/>
        <w:spacing w:line="312" w:lineRule="auto"/>
        <w:ind w:left="330" w:right="1528" w:firstLine="351"/>
        <w:jc w:val="both"/>
      </w:pPr>
      <w:r>
        <w:rPr>
          <w:w w:val="105"/>
        </w:rPr>
        <w:t xml:space="preserve">The first step of evaluation </w:t>
      </w:r>
      <w:r>
        <w:rPr>
          <w:spacing w:val="-3"/>
          <w:w w:val="105"/>
        </w:rPr>
        <w:t xml:space="preserve">was </w:t>
      </w:r>
      <w:r>
        <w:rPr>
          <w:w w:val="105"/>
        </w:rPr>
        <w:t xml:space="preserve">evaluating and analysing the data which the SVD++ algorithm </w:t>
      </w:r>
      <w:r>
        <w:rPr>
          <w:spacing w:val="-3"/>
          <w:w w:val="105"/>
        </w:rPr>
        <w:t xml:space="preserve">was </w:t>
      </w:r>
      <w:r>
        <w:rPr>
          <w:w w:val="105"/>
        </w:rPr>
        <w:t xml:space="preserve">going to </w:t>
      </w:r>
      <w:r>
        <w:rPr>
          <w:spacing w:val="3"/>
          <w:w w:val="105"/>
        </w:rPr>
        <w:t xml:space="preserve">be </w:t>
      </w:r>
      <w:r>
        <w:rPr>
          <w:w w:val="105"/>
        </w:rPr>
        <w:t xml:space="preserve">applied to. Three distribution barcharts per task type were plotted. Figures 42, 43, and 44 show </w:t>
      </w:r>
      <w:r>
        <w:rPr>
          <w:spacing w:val="-3"/>
          <w:w w:val="105"/>
        </w:rPr>
        <w:t xml:space="preserve">how </w:t>
      </w:r>
      <w:del w:id="43" w:author="Vanessa Camilleri" w:date="2020-04-16T10:10:00Z">
        <w:r w:rsidDel="00123AC2">
          <w:rPr>
            <w:spacing w:val="-3"/>
            <w:w w:val="105"/>
          </w:rPr>
          <w:delText xml:space="preserve"> </w:delText>
        </w:r>
      </w:del>
      <w:r>
        <w:rPr>
          <w:w w:val="105"/>
        </w:rPr>
        <w:t xml:space="preserve">the ratings were distributed.  One can notice  that the distribution of the ratings is similarly balanced, thus showing no bias towards one specific rating. The second form of plotted distributions were of distribution of number of ratings per task as shown in figures 45, 46, and 47. As previously explained, for a </w:t>
      </w:r>
      <w:r>
        <w:rPr>
          <w:spacing w:val="-4"/>
          <w:w w:val="105"/>
        </w:rPr>
        <w:t xml:space="preserve">delivery, </w:t>
      </w:r>
      <w:r>
        <w:rPr>
          <w:w w:val="105"/>
        </w:rPr>
        <w:t xml:space="preserve">a visit or an interview there are multiple tasks depending on the locations of interest. The plots clearly show that some tasks received more ratings than others, thus highlighting the users’ preference for specific locations they were interested in. The third and last form of data distribution analysis is that of the distribution of a </w:t>
      </w:r>
      <w:r>
        <w:rPr>
          <w:spacing w:val="-3"/>
          <w:w w:val="105"/>
        </w:rPr>
        <w:t xml:space="preserve">delivery, </w:t>
      </w:r>
      <w:del w:id="44" w:author="Vanessa Camilleri" w:date="2020-04-16T10:10:00Z">
        <w:r w:rsidDel="00123AC2">
          <w:rPr>
            <w:spacing w:val="-3"/>
            <w:w w:val="105"/>
          </w:rPr>
          <w:delText xml:space="preserve"> </w:delText>
        </w:r>
      </w:del>
      <w:r>
        <w:rPr>
          <w:w w:val="105"/>
        </w:rPr>
        <w:t>an interview or a visit  per</w:t>
      </w:r>
      <w:r>
        <w:rPr>
          <w:spacing w:val="9"/>
          <w:w w:val="105"/>
        </w:rPr>
        <w:t xml:space="preserve"> </w:t>
      </w:r>
      <w:r>
        <w:rPr>
          <w:w w:val="105"/>
        </w:rPr>
        <w:t>user</w:t>
      </w:r>
      <w:r>
        <w:rPr>
          <w:spacing w:val="10"/>
          <w:w w:val="105"/>
        </w:rPr>
        <w:t xml:space="preserve"> </w:t>
      </w:r>
      <w:r>
        <w:rPr>
          <w:w w:val="105"/>
        </w:rPr>
        <w:t>as</w:t>
      </w:r>
      <w:r>
        <w:rPr>
          <w:spacing w:val="11"/>
          <w:w w:val="105"/>
        </w:rPr>
        <w:t xml:space="preserve"> </w:t>
      </w:r>
      <w:r>
        <w:rPr>
          <w:w w:val="105"/>
        </w:rPr>
        <w:t>shown</w:t>
      </w:r>
      <w:r>
        <w:rPr>
          <w:spacing w:val="9"/>
          <w:w w:val="105"/>
        </w:rPr>
        <w:t xml:space="preserve"> </w:t>
      </w:r>
      <w:r>
        <w:rPr>
          <w:w w:val="105"/>
        </w:rPr>
        <w:t>in</w:t>
      </w:r>
      <w:r>
        <w:rPr>
          <w:spacing w:val="10"/>
          <w:w w:val="105"/>
        </w:rPr>
        <w:t xml:space="preserve"> </w:t>
      </w:r>
      <w:r>
        <w:rPr>
          <w:w w:val="105"/>
        </w:rPr>
        <w:t>figures</w:t>
      </w:r>
      <w:r>
        <w:rPr>
          <w:spacing w:val="11"/>
          <w:w w:val="105"/>
        </w:rPr>
        <w:t xml:space="preserve"> </w:t>
      </w:r>
      <w:r>
        <w:rPr>
          <w:w w:val="105"/>
        </w:rPr>
        <w:t>48,</w:t>
      </w:r>
      <w:r>
        <w:rPr>
          <w:spacing w:val="11"/>
          <w:w w:val="105"/>
        </w:rPr>
        <w:t xml:space="preserve"> </w:t>
      </w:r>
      <w:r>
        <w:rPr>
          <w:w w:val="105"/>
        </w:rPr>
        <w:t>49,</w:t>
      </w:r>
      <w:r>
        <w:rPr>
          <w:spacing w:val="11"/>
          <w:w w:val="105"/>
        </w:rPr>
        <w:t xml:space="preserve"> </w:t>
      </w:r>
      <w:r>
        <w:rPr>
          <w:w w:val="105"/>
        </w:rPr>
        <w:t>and</w:t>
      </w:r>
      <w:r>
        <w:rPr>
          <w:spacing w:val="10"/>
          <w:w w:val="105"/>
        </w:rPr>
        <w:t xml:space="preserve"> </w:t>
      </w:r>
      <w:r>
        <w:rPr>
          <w:w w:val="105"/>
        </w:rPr>
        <w:t>50</w:t>
      </w:r>
      <w:r>
        <w:rPr>
          <w:spacing w:val="11"/>
          <w:w w:val="105"/>
        </w:rPr>
        <w:t xml:space="preserve"> </w:t>
      </w:r>
      <w:r>
        <w:rPr>
          <w:w w:val="105"/>
        </w:rPr>
        <w:t>respectively.</w:t>
      </w:r>
      <w:r>
        <w:rPr>
          <w:spacing w:val="44"/>
          <w:w w:val="105"/>
        </w:rPr>
        <w:t xml:space="preserve"> </w:t>
      </w:r>
      <w:r>
        <w:rPr>
          <w:w w:val="105"/>
        </w:rPr>
        <w:t>As</w:t>
      </w:r>
      <w:r>
        <w:rPr>
          <w:spacing w:val="10"/>
          <w:w w:val="105"/>
        </w:rPr>
        <w:t xml:space="preserve"> </w:t>
      </w:r>
      <w:ins w:id="45" w:author="Vanessa Camilleri" w:date="2020-04-16T10:10:00Z">
        <w:r w:rsidR="00123AC2">
          <w:rPr>
            <w:w w:val="105"/>
          </w:rPr>
          <w:t>each</w:t>
        </w:r>
      </w:ins>
      <w:del w:id="46" w:author="Vanessa Camilleri" w:date="2020-04-16T10:10:00Z">
        <w:r w:rsidDel="00123AC2">
          <w:rPr>
            <w:w w:val="105"/>
          </w:rPr>
          <w:delText>each</w:delText>
        </w:r>
      </w:del>
      <w:r>
        <w:rPr>
          <w:spacing w:val="10"/>
          <w:w w:val="105"/>
        </w:rPr>
        <w:t xml:space="preserve"> </w:t>
      </w:r>
      <w:r>
        <w:rPr>
          <w:w w:val="105"/>
        </w:rPr>
        <w:t>distribution</w:t>
      </w:r>
      <w:r>
        <w:rPr>
          <w:spacing w:val="10"/>
          <w:w w:val="105"/>
        </w:rPr>
        <w:t xml:space="preserve"> </w:t>
      </w:r>
      <w:r>
        <w:rPr>
          <w:w w:val="105"/>
        </w:rPr>
        <w:t>shows</w:t>
      </w:r>
      <w:r>
        <w:rPr>
          <w:spacing w:val="10"/>
          <w:w w:val="105"/>
        </w:rPr>
        <w:t xml:space="preserve"> </w:t>
      </w:r>
      <w:ins w:id="47" w:author="Vanessa Camilleri" w:date="2020-04-16T10:10:00Z">
        <w:r w:rsidR="00123AC2">
          <w:rPr>
            <w:spacing w:val="10"/>
            <w:w w:val="105"/>
          </w:rPr>
          <w:t xml:space="preserve">an </w:t>
        </w:r>
        <w:r w:rsidR="00123AC2">
          <w:rPr>
            <w:w w:val="105"/>
          </w:rPr>
          <w:t>individual</w:t>
        </w:r>
      </w:ins>
      <w:del w:id="48" w:author="Vanessa Camilleri" w:date="2020-04-16T10:10:00Z">
        <w:r w:rsidDel="00123AC2">
          <w:rPr>
            <w:w w:val="105"/>
          </w:rPr>
          <w:delText>each</w:delText>
        </w:r>
      </w:del>
    </w:p>
    <w:p w14:paraId="69FA619C" w14:textId="77777777" w:rsidR="00551168" w:rsidRDefault="00551168">
      <w:pPr>
        <w:spacing w:line="312" w:lineRule="auto"/>
        <w:jc w:val="both"/>
        <w:sectPr w:rsidR="00551168">
          <w:pgSz w:w="12240" w:h="15840"/>
          <w:pgMar w:top="1500" w:right="0" w:bottom="1300" w:left="1200" w:header="0" w:footer="1110" w:gutter="0"/>
          <w:cols w:space="720"/>
        </w:sectPr>
      </w:pPr>
    </w:p>
    <w:p w14:paraId="457F8200" w14:textId="77777777" w:rsidR="00551168" w:rsidRDefault="00551168">
      <w:pPr>
        <w:pStyle w:val="BodyText"/>
        <w:spacing w:before="3"/>
        <w:rPr>
          <w:sz w:val="16"/>
        </w:rPr>
      </w:pPr>
    </w:p>
    <w:p w14:paraId="47AB1C28" w14:textId="77777777" w:rsidR="00551168" w:rsidRDefault="00647E4E">
      <w:pPr>
        <w:pStyle w:val="BodyText"/>
        <w:spacing w:before="56" w:line="312" w:lineRule="auto"/>
        <w:ind w:left="330" w:right="1694"/>
      </w:pPr>
      <w:r>
        <w:rPr>
          <w:w w:val="105"/>
        </w:rPr>
        <w:t>user has an equivalent amount of ratings made, thus having no bias towards one specific user’s preference.</w:t>
      </w:r>
    </w:p>
    <w:p w14:paraId="0A64026D" w14:textId="77777777" w:rsidR="00551168" w:rsidRDefault="00551168">
      <w:pPr>
        <w:pStyle w:val="BodyText"/>
        <w:spacing w:before="1"/>
        <w:rPr>
          <w:sz w:val="31"/>
        </w:rPr>
      </w:pPr>
    </w:p>
    <w:p w14:paraId="39BDC58C" w14:textId="77777777" w:rsidR="00551168" w:rsidRDefault="00647E4E">
      <w:pPr>
        <w:pStyle w:val="BodyText"/>
        <w:spacing w:line="312" w:lineRule="auto"/>
        <w:ind w:left="330" w:right="1528" w:firstLine="351"/>
        <w:jc w:val="both"/>
      </w:pPr>
      <w:r>
        <w:rPr>
          <w:w w:val="105"/>
        </w:rPr>
        <w:t xml:space="preserve">The second step of evaluation </w:t>
      </w:r>
      <w:r>
        <w:rPr>
          <w:spacing w:val="-3"/>
          <w:w w:val="105"/>
        </w:rPr>
        <w:t xml:space="preserve">was </w:t>
      </w:r>
      <w:r>
        <w:rPr>
          <w:w w:val="105"/>
        </w:rPr>
        <w:t xml:space="preserve">baseline comparison of SVD++ along with other algorithms. The algorithms were compared with each other on Root Mean Square Error (RMSE) and Mean Absolute Error (MAE) values. RMSE compares a predicted </w:t>
      </w:r>
      <w:r>
        <w:rPr>
          <w:spacing w:val="-3"/>
          <w:w w:val="105"/>
        </w:rPr>
        <w:t xml:space="preserve">value </w:t>
      </w:r>
      <w:r>
        <w:rPr>
          <w:w w:val="105"/>
        </w:rPr>
        <w:t xml:space="preserve">with the actual </w:t>
      </w:r>
      <w:r>
        <w:rPr>
          <w:spacing w:val="-4"/>
          <w:w w:val="105"/>
        </w:rPr>
        <w:t xml:space="preserve">vale </w:t>
      </w:r>
      <w:r>
        <w:rPr>
          <w:w w:val="105"/>
        </w:rPr>
        <w:t>and measures the amount of error, whilst MAE is the absolute distance between points in a scatter plot.  The other algorithms compared with the SVD++ were  the ones in table 6. The SVD++ and SVD are matrix factorization based algorithms, the SlopeOne</w:t>
      </w:r>
      <w:r>
        <w:rPr>
          <w:spacing w:val="-15"/>
          <w:w w:val="105"/>
        </w:rPr>
        <w:t xml:space="preserve"> </w:t>
      </w:r>
      <w:r>
        <w:rPr>
          <w:w w:val="105"/>
        </w:rPr>
        <w:t>and</w:t>
      </w:r>
      <w:r>
        <w:rPr>
          <w:spacing w:val="-15"/>
          <w:w w:val="105"/>
        </w:rPr>
        <w:t xml:space="preserve"> </w:t>
      </w:r>
      <w:r>
        <w:rPr>
          <w:w w:val="105"/>
        </w:rPr>
        <w:t>CoClustering</w:t>
      </w:r>
      <w:r>
        <w:rPr>
          <w:spacing w:val="-16"/>
          <w:w w:val="105"/>
        </w:rPr>
        <w:t xml:space="preserve"> </w:t>
      </w:r>
      <w:r>
        <w:rPr>
          <w:w w:val="105"/>
        </w:rPr>
        <w:t>are</w:t>
      </w:r>
      <w:r>
        <w:rPr>
          <w:spacing w:val="-14"/>
          <w:w w:val="105"/>
        </w:rPr>
        <w:t xml:space="preserve"> </w:t>
      </w:r>
      <w:r>
        <w:rPr>
          <w:w w:val="105"/>
        </w:rPr>
        <w:t>collaborative</w:t>
      </w:r>
      <w:r>
        <w:rPr>
          <w:spacing w:val="-15"/>
          <w:w w:val="105"/>
        </w:rPr>
        <w:t xml:space="preserve"> </w:t>
      </w:r>
      <w:r>
        <w:rPr>
          <w:w w:val="105"/>
        </w:rPr>
        <w:t>filtering</w:t>
      </w:r>
      <w:r>
        <w:rPr>
          <w:spacing w:val="-15"/>
          <w:w w:val="105"/>
        </w:rPr>
        <w:t xml:space="preserve"> </w:t>
      </w:r>
      <w:r>
        <w:rPr>
          <w:w w:val="105"/>
        </w:rPr>
        <w:t>algorithms,</w:t>
      </w:r>
      <w:r>
        <w:rPr>
          <w:spacing w:val="-11"/>
          <w:w w:val="105"/>
        </w:rPr>
        <w:t xml:space="preserve"> </w:t>
      </w:r>
      <w:r>
        <w:rPr>
          <w:w w:val="105"/>
        </w:rPr>
        <w:t>whilst</w:t>
      </w:r>
      <w:r>
        <w:rPr>
          <w:spacing w:val="-14"/>
          <w:w w:val="105"/>
        </w:rPr>
        <w:t xml:space="preserve"> </w:t>
      </w:r>
      <w:r>
        <w:rPr>
          <w:w w:val="105"/>
        </w:rPr>
        <w:t>the</w:t>
      </w:r>
      <w:r>
        <w:rPr>
          <w:spacing w:val="-16"/>
          <w:w w:val="105"/>
        </w:rPr>
        <w:t xml:space="preserve"> </w:t>
      </w:r>
      <w:r>
        <w:rPr>
          <w:w w:val="105"/>
        </w:rPr>
        <w:t>KNN</w:t>
      </w:r>
      <w:r>
        <w:rPr>
          <w:spacing w:val="-14"/>
          <w:w w:val="105"/>
        </w:rPr>
        <w:t xml:space="preserve"> </w:t>
      </w:r>
      <w:r>
        <w:rPr>
          <w:w w:val="105"/>
        </w:rPr>
        <w:t>Baseline, KNN Means and KNN Basic are different types of classification and regression methods which use</w:t>
      </w:r>
      <w:r>
        <w:rPr>
          <w:spacing w:val="28"/>
          <w:w w:val="105"/>
        </w:rPr>
        <w:t xml:space="preserve"> </w:t>
      </w:r>
      <w:r>
        <w:rPr>
          <w:w w:val="105"/>
        </w:rPr>
        <w:t>neighbours.</w:t>
      </w:r>
    </w:p>
    <w:p w14:paraId="40505D4F" w14:textId="77777777" w:rsidR="00551168" w:rsidRDefault="00551168">
      <w:pPr>
        <w:pStyle w:val="BodyText"/>
        <w:rPr>
          <w:sz w:val="31"/>
        </w:rPr>
      </w:pPr>
    </w:p>
    <w:p w14:paraId="6618642F" w14:textId="77777777" w:rsidR="00551168" w:rsidRDefault="00647E4E">
      <w:pPr>
        <w:pStyle w:val="BodyText"/>
        <w:spacing w:line="312" w:lineRule="auto"/>
        <w:ind w:left="330" w:right="1526" w:firstLine="351"/>
        <w:jc w:val="both"/>
      </w:pPr>
      <w:r>
        <w:rPr>
          <w:w w:val="105"/>
        </w:rPr>
        <w:t xml:space="preserve">A 5-fold cross-validation </w:t>
      </w:r>
      <w:r>
        <w:rPr>
          <w:spacing w:val="-3"/>
          <w:w w:val="105"/>
        </w:rPr>
        <w:t xml:space="preserve">was </w:t>
      </w:r>
      <w:r>
        <w:rPr>
          <w:w w:val="105"/>
        </w:rPr>
        <w:t xml:space="preserve">carried out to compare the algorithms’ </w:t>
      </w:r>
      <w:r>
        <w:rPr>
          <w:spacing w:val="-3"/>
          <w:w w:val="105"/>
        </w:rPr>
        <w:t xml:space="preserve">accuracy. </w:t>
      </w:r>
      <w:r>
        <w:rPr>
          <w:w w:val="105"/>
        </w:rPr>
        <w:t xml:space="preserve">The cross validation </w:t>
      </w:r>
      <w:r>
        <w:rPr>
          <w:spacing w:val="-3"/>
          <w:w w:val="105"/>
        </w:rPr>
        <w:t xml:space="preserve">was </w:t>
      </w:r>
      <w:r>
        <w:rPr>
          <w:w w:val="105"/>
        </w:rPr>
        <w:t xml:space="preserve">carried out on the whole the three separate datasets (Visit,Interview and Delivery </w:t>
      </w:r>
      <w:r>
        <w:rPr>
          <w:spacing w:val="-3"/>
          <w:w w:val="105"/>
        </w:rPr>
        <w:t xml:space="preserve">Tasks).  </w:t>
      </w:r>
      <w:r>
        <w:rPr>
          <w:w w:val="105"/>
        </w:rPr>
        <w:t xml:space="preserve">On average the SVDpp performed the best across the three visi-  tor’s tasks as shown in </w:t>
      </w:r>
      <w:ins w:id="49" w:author="Vanessa Camilleri" w:date="2020-04-16T10:11:00Z">
        <w:r w:rsidR="00123AC2">
          <w:rPr>
            <w:w w:val="105"/>
          </w:rPr>
          <w:t>F</w:t>
        </w:r>
      </w:ins>
      <w:del w:id="50" w:author="Vanessa Camilleri" w:date="2020-04-16T10:11:00Z">
        <w:r w:rsidDel="00123AC2">
          <w:rPr>
            <w:w w:val="105"/>
          </w:rPr>
          <w:delText>f</w:delText>
        </w:r>
      </w:del>
      <w:r>
        <w:rPr>
          <w:w w:val="105"/>
        </w:rPr>
        <w:t xml:space="preserve">igures 54 and 55. The SVDpp achieved the </w:t>
      </w:r>
      <w:r>
        <w:rPr>
          <w:spacing w:val="-3"/>
          <w:w w:val="105"/>
        </w:rPr>
        <w:t xml:space="preserve">lowest </w:t>
      </w:r>
      <w:r>
        <w:rPr>
          <w:w w:val="105"/>
        </w:rPr>
        <w:t xml:space="preserve">RMSE and MAE </w:t>
      </w:r>
      <w:r>
        <w:rPr>
          <w:spacing w:val="-3"/>
          <w:w w:val="105"/>
        </w:rPr>
        <w:t xml:space="preserve">values </w:t>
      </w:r>
      <w:r>
        <w:rPr>
          <w:w w:val="105"/>
        </w:rPr>
        <w:t xml:space="preserve">on average. It measured the least amount of average magnitude errors during prediction. Therefore, the algorithm </w:t>
      </w:r>
      <w:r>
        <w:rPr>
          <w:spacing w:val="-3"/>
          <w:w w:val="105"/>
        </w:rPr>
        <w:t xml:space="preserve">was </w:t>
      </w:r>
      <w:r>
        <w:rPr>
          <w:w w:val="105"/>
        </w:rPr>
        <w:t xml:space="preserve">the most accurate. On average the KNN based algorithms, the collaborative filtering algorithms, and the SVD </w:t>
      </w:r>
      <w:r>
        <w:rPr>
          <w:spacing w:val="-3"/>
          <w:w w:val="105"/>
        </w:rPr>
        <w:t xml:space="preserve">Vanilla </w:t>
      </w:r>
      <w:r>
        <w:rPr>
          <w:w w:val="105"/>
        </w:rPr>
        <w:t xml:space="preserve">algorithm were close in accuracy as shown in </w:t>
      </w:r>
      <w:ins w:id="51" w:author="Vanessa Camilleri" w:date="2020-04-16T10:11:00Z">
        <w:r w:rsidR="00123AC2">
          <w:rPr>
            <w:w w:val="105"/>
          </w:rPr>
          <w:t>F</w:t>
        </w:r>
      </w:ins>
      <w:del w:id="52" w:author="Vanessa Camilleri" w:date="2020-04-16T10:11:00Z">
        <w:r w:rsidDel="00123AC2">
          <w:rPr>
            <w:w w:val="105"/>
          </w:rPr>
          <w:delText>f</w:delText>
        </w:r>
      </w:del>
      <w:r>
        <w:rPr>
          <w:w w:val="105"/>
        </w:rPr>
        <w:t xml:space="preserve">igures 53, 51, and 52. </w:t>
      </w:r>
      <w:r>
        <w:rPr>
          <w:spacing w:val="-3"/>
          <w:w w:val="105"/>
        </w:rPr>
        <w:t xml:space="preserve">However, </w:t>
      </w:r>
      <w:r>
        <w:rPr>
          <w:w w:val="105"/>
        </w:rPr>
        <w:t xml:space="preserve">this could </w:t>
      </w:r>
      <w:r>
        <w:rPr>
          <w:spacing w:val="3"/>
          <w:w w:val="105"/>
        </w:rPr>
        <w:t xml:space="preserve">be </w:t>
      </w:r>
      <w:r>
        <w:rPr>
          <w:w w:val="105"/>
        </w:rPr>
        <w:t xml:space="preserve">due to the fact that they were not applied to larger-scales of datasets, were the difference in accuracy might </w:t>
      </w:r>
      <w:r>
        <w:rPr>
          <w:spacing w:val="3"/>
          <w:w w:val="105"/>
        </w:rPr>
        <w:t>be</w:t>
      </w:r>
      <w:r>
        <w:rPr>
          <w:spacing w:val="29"/>
          <w:w w:val="105"/>
        </w:rPr>
        <w:t xml:space="preserve"> </w:t>
      </w:r>
      <w:r>
        <w:rPr>
          <w:w w:val="105"/>
        </w:rPr>
        <w:t>magnified.</w:t>
      </w:r>
    </w:p>
    <w:p w14:paraId="50C839A9" w14:textId="77777777" w:rsidR="00551168" w:rsidRDefault="00551168">
      <w:pPr>
        <w:pStyle w:val="BodyText"/>
        <w:rPr>
          <w:sz w:val="31"/>
        </w:rPr>
      </w:pPr>
    </w:p>
    <w:p w14:paraId="2C58F963" w14:textId="77777777" w:rsidR="00551168" w:rsidRDefault="00647E4E">
      <w:pPr>
        <w:pStyle w:val="BodyText"/>
        <w:spacing w:line="312" w:lineRule="auto"/>
        <w:ind w:left="330" w:right="1528" w:firstLine="351"/>
        <w:jc w:val="both"/>
      </w:pPr>
      <w:r>
        <w:rPr>
          <w:w w:val="105"/>
        </w:rPr>
        <w:t>Finally, the hyperparameters for SVD++ is tuned using the grid search method. The GridSearchCV() method provided by Surprise library calculates the RMSE and MAE val- ues for every combination of hyperparameters using in this case a 5-fold cross validated dataset. Finally, it returns with a set of correct parameters that improve the model’s ac- curacy. Table 7 provides the hyperparameters to get the best RMSE and MAE values for each dataset SVD++ was applied to.</w:t>
      </w:r>
    </w:p>
    <w:p w14:paraId="6C642181" w14:textId="77777777" w:rsidR="00551168" w:rsidRDefault="00551168">
      <w:pPr>
        <w:spacing w:line="312" w:lineRule="auto"/>
        <w:jc w:val="both"/>
        <w:sectPr w:rsidR="00551168">
          <w:pgSz w:w="12240" w:h="15840"/>
          <w:pgMar w:top="1500" w:right="0" w:bottom="1300" w:left="1200" w:header="0" w:footer="1110" w:gutter="0"/>
          <w:cols w:space="720"/>
        </w:sectPr>
      </w:pPr>
    </w:p>
    <w:p w14:paraId="58664A32" w14:textId="77777777" w:rsidR="00551168" w:rsidRDefault="00551168">
      <w:pPr>
        <w:pStyle w:val="BodyText"/>
        <w:spacing w:before="6"/>
        <w:rPr>
          <w:sz w:val="21"/>
        </w:rPr>
      </w:pPr>
    </w:p>
    <w:tbl>
      <w:tblPr>
        <w:tblW w:w="0" w:type="auto"/>
        <w:tblInd w:w="3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61"/>
        <w:gridCol w:w="1777"/>
        <w:gridCol w:w="1630"/>
        <w:gridCol w:w="2042"/>
        <w:gridCol w:w="2192"/>
      </w:tblGrid>
      <w:tr w:rsidR="00551168" w14:paraId="349D9180" w14:textId="77777777">
        <w:trPr>
          <w:trHeight w:val="286"/>
        </w:trPr>
        <w:tc>
          <w:tcPr>
            <w:tcW w:w="1961" w:type="dxa"/>
          </w:tcPr>
          <w:p w14:paraId="67395593" w14:textId="77777777" w:rsidR="00551168" w:rsidRDefault="00647E4E">
            <w:pPr>
              <w:pStyle w:val="TableParagraph"/>
              <w:spacing w:line="253" w:lineRule="exact"/>
              <w:ind w:left="111" w:right="104"/>
              <w:rPr>
                <w:b/>
                <w:sz w:val="24"/>
              </w:rPr>
            </w:pPr>
            <w:r>
              <w:rPr>
                <w:b/>
                <w:w w:val="115"/>
                <w:sz w:val="24"/>
              </w:rPr>
              <w:t>Algorithm</w:t>
            </w:r>
          </w:p>
        </w:tc>
        <w:tc>
          <w:tcPr>
            <w:tcW w:w="1777" w:type="dxa"/>
          </w:tcPr>
          <w:p w14:paraId="1D94DA72" w14:textId="77777777" w:rsidR="00551168" w:rsidRDefault="00647E4E">
            <w:pPr>
              <w:pStyle w:val="TableParagraph"/>
              <w:spacing w:line="253" w:lineRule="exact"/>
              <w:ind w:left="129" w:right="123"/>
              <w:rPr>
                <w:b/>
                <w:sz w:val="24"/>
              </w:rPr>
            </w:pPr>
            <w:r>
              <w:rPr>
                <w:b/>
                <w:w w:val="110"/>
                <w:sz w:val="24"/>
              </w:rPr>
              <w:t>Mean RMSE</w:t>
            </w:r>
          </w:p>
        </w:tc>
        <w:tc>
          <w:tcPr>
            <w:tcW w:w="1630" w:type="dxa"/>
          </w:tcPr>
          <w:p w14:paraId="728D0C6C" w14:textId="77777777" w:rsidR="00551168" w:rsidRDefault="00647E4E">
            <w:pPr>
              <w:pStyle w:val="TableParagraph"/>
              <w:spacing w:line="253" w:lineRule="exact"/>
              <w:ind w:left="98" w:right="93"/>
              <w:rPr>
                <w:b/>
                <w:sz w:val="24"/>
              </w:rPr>
            </w:pPr>
            <w:r>
              <w:rPr>
                <w:b/>
                <w:w w:val="115"/>
                <w:sz w:val="24"/>
              </w:rPr>
              <w:t>Mean MAE</w:t>
            </w:r>
          </w:p>
        </w:tc>
        <w:tc>
          <w:tcPr>
            <w:tcW w:w="2042" w:type="dxa"/>
          </w:tcPr>
          <w:p w14:paraId="2822703D" w14:textId="77777777" w:rsidR="00551168" w:rsidRDefault="00647E4E">
            <w:pPr>
              <w:pStyle w:val="TableParagraph"/>
              <w:spacing w:line="253" w:lineRule="exact"/>
              <w:ind w:left="116" w:right="112"/>
              <w:rPr>
                <w:b/>
                <w:sz w:val="24"/>
              </w:rPr>
            </w:pPr>
            <w:r>
              <w:rPr>
                <w:b/>
                <w:w w:val="115"/>
                <w:sz w:val="24"/>
              </w:rPr>
              <w:t>Mean Fit Time</w:t>
            </w:r>
          </w:p>
        </w:tc>
        <w:tc>
          <w:tcPr>
            <w:tcW w:w="2192" w:type="dxa"/>
          </w:tcPr>
          <w:p w14:paraId="4C38A84E" w14:textId="77777777" w:rsidR="00551168" w:rsidRDefault="00647E4E">
            <w:pPr>
              <w:pStyle w:val="TableParagraph"/>
              <w:spacing w:line="253" w:lineRule="exact"/>
              <w:ind w:left="106" w:right="103"/>
              <w:rPr>
                <w:b/>
                <w:sz w:val="24"/>
              </w:rPr>
            </w:pPr>
            <w:r>
              <w:rPr>
                <w:b/>
                <w:w w:val="115"/>
                <w:sz w:val="24"/>
              </w:rPr>
              <w:t>Mean Test Time</w:t>
            </w:r>
          </w:p>
        </w:tc>
      </w:tr>
      <w:tr w:rsidR="00551168" w14:paraId="4FA6DCFE" w14:textId="77777777">
        <w:trPr>
          <w:trHeight w:val="286"/>
        </w:trPr>
        <w:tc>
          <w:tcPr>
            <w:tcW w:w="1961" w:type="dxa"/>
          </w:tcPr>
          <w:p w14:paraId="1BE3BB30" w14:textId="77777777" w:rsidR="00551168" w:rsidRDefault="00647E4E">
            <w:pPr>
              <w:pStyle w:val="TableParagraph"/>
              <w:spacing w:line="253" w:lineRule="exact"/>
              <w:ind w:left="111" w:right="103"/>
              <w:rPr>
                <w:sz w:val="24"/>
              </w:rPr>
            </w:pPr>
            <w:r>
              <w:rPr>
                <w:w w:val="105"/>
                <w:sz w:val="24"/>
              </w:rPr>
              <w:t>SVDPP</w:t>
            </w:r>
          </w:p>
        </w:tc>
        <w:tc>
          <w:tcPr>
            <w:tcW w:w="1777" w:type="dxa"/>
          </w:tcPr>
          <w:p w14:paraId="0A90D232" w14:textId="77777777" w:rsidR="00551168" w:rsidRDefault="00647E4E">
            <w:pPr>
              <w:pStyle w:val="TableParagraph"/>
              <w:spacing w:line="253" w:lineRule="exact"/>
              <w:ind w:left="129" w:right="123"/>
              <w:rPr>
                <w:sz w:val="24"/>
              </w:rPr>
            </w:pPr>
            <w:r>
              <w:rPr>
                <w:sz w:val="24"/>
              </w:rPr>
              <w:t>3.1226</w:t>
            </w:r>
          </w:p>
        </w:tc>
        <w:tc>
          <w:tcPr>
            <w:tcW w:w="1630" w:type="dxa"/>
          </w:tcPr>
          <w:p w14:paraId="70DC6CA7" w14:textId="77777777" w:rsidR="00551168" w:rsidRDefault="00647E4E">
            <w:pPr>
              <w:pStyle w:val="TableParagraph"/>
              <w:spacing w:line="253" w:lineRule="exact"/>
              <w:ind w:left="98" w:right="93"/>
              <w:rPr>
                <w:sz w:val="24"/>
              </w:rPr>
            </w:pPr>
            <w:r>
              <w:rPr>
                <w:sz w:val="24"/>
              </w:rPr>
              <w:t>2.6866</w:t>
            </w:r>
          </w:p>
        </w:tc>
        <w:tc>
          <w:tcPr>
            <w:tcW w:w="2042" w:type="dxa"/>
          </w:tcPr>
          <w:p w14:paraId="53412E1D" w14:textId="77777777" w:rsidR="00551168" w:rsidRDefault="00647E4E">
            <w:pPr>
              <w:pStyle w:val="TableParagraph"/>
              <w:spacing w:line="253" w:lineRule="exact"/>
              <w:ind w:left="116" w:right="111"/>
              <w:rPr>
                <w:sz w:val="24"/>
              </w:rPr>
            </w:pPr>
            <w:r>
              <w:rPr>
                <w:sz w:val="24"/>
              </w:rPr>
              <w:t>0.1053</w:t>
            </w:r>
          </w:p>
        </w:tc>
        <w:tc>
          <w:tcPr>
            <w:tcW w:w="2192" w:type="dxa"/>
          </w:tcPr>
          <w:p w14:paraId="0692FAA9" w14:textId="77777777" w:rsidR="00551168" w:rsidRDefault="00647E4E">
            <w:pPr>
              <w:pStyle w:val="TableParagraph"/>
              <w:spacing w:line="253" w:lineRule="exact"/>
              <w:ind w:left="106" w:right="102"/>
              <w:rPr>
                <w:sz w:val="24"/>
              </w:rPr>
            </w:pPr>
            <w:r>
              <w:rPr>
                <w:sz w:val="24"/>
              </w:rPr>
              <w:t>0.0023</w:t>
            </w:r>
          </w:p>
        </w:tc>
      </w:tr>
      <w:tr w:rsidR="00551168" w14:paraId="54A3AE84" w14:textId="77777777">
        <w:trPr>
          <w:trHeight w:val="286"/>
        </w:trPr>
        <w:tc>
          <w:tcPr>
            <w:tcW w:w="1961" w:type="dxa"/>
          </w:tcPr>
          <w:p w14:paraId="4F78CD92" w14:textId="77777777" w:rsidR="00551168" w:rsidRDefault="00647E4E">
            <w:pPr>
              <w:pStyle w:val="TableParagraph"/>
              <w:spacing w:line="253" w:lineRule="exact"/>
              <w:ind w:left="111" w:right="105"/>
              <w:rPr>
                <w:sz w:val="24"/>
              </w:rPr>
            </w:pPr>
            <w:r>
              <w:rPr>
                <w:sz w:val="24"/>
              </w:rPr>
              <w:t>KNNBaseline</w:t>
            </w:r>
          </w:p>
        </w:tc>
        <w:tc>
          <w:tcPr>
            <w:tcW w:w="1777" w:type="dxa"/>
          </w:tcPr>
          <w:p w14:paraId="687336F3" w14:textId="77777777" w:rsidR="00551168" w:rsidRDefault="00647E4E">
            <w:pPr>
              <w:pStyle w:val="TableParagraph"/>
              <w:spacing w:line="253" w:lineRule="exact"/>
              <w:ind w:left="129" w:right="123"/>
              <w:rPr>
                <w:sz w:val="24"/>
              </w:rPr>
            </w:pPr>
            <w:r>
              <w:rPr>
                <w:sz w:val="24"/>
              </w:rPr>
              <w:t>3.1281</w:t>
            </w:r>
          </w:p>
        </w:tc>
        <w:tc>
          <w:tcPr>
            <w:tcW w:w="1630" w:type="dxa"/>
          </w:tcPr>
          <w:p w14:paraId="270FEB1C" w14:textId="77777777" w:rsidR="00551168" w:rsidRDefault="00647E4E">
            <w:pPr>
              <w:pStyle w:val="TableParagraph"/>
              <w:spacing w:line="253" w:lineRule="exact"/>
              <w:ind w:left="98" w:right="93"/>
              <w:rPr>
                <w:sz w:val="24"/>
              </w:rPr>
            </w:pPr>
            <w:r>
              <w:rPr>
                <w:sz w:val="24"/>
              </w:rPr>
              <w:t>2.6878</w:t>
            </w:r>
          </w:p>
        </w:tc>
        <w:tc>
          <w:tcPr>
            <w:tcW w:w="2042" w:type="dxa"/>
          </w:tcPr>
          <w:p w14:paraId="28BB5B0E" w14:textId="77777777" w:rsidR="00551168" w:rsidRDefault="00647E4E">
            <w:pPr>
              <w:pStyle w:val="TableParagraph"/>
              <w:spacing w:line="253" w:lineRule="exact"/>
              <w:ind w:left="116" w:right="111"/>
              <w:rPr>
                <w:sz w:val="24"/>
              </w:rPr>
            </w:pPr>
            <w:r>
              <w:rPr>
                <w:sz w:val="24"/>
              </w:rPr>
              <w:t>0.0242</w:t>
            </w:r>
          </w:p>
        </w:tc>
        <w:tc>
          <w:tcPr>
            <w:tcW w:w="2192" w:type="dxa"/>
          </w:tcPr>
          <w:p w14:paraId="36A0DF4F" w14:textId="77777777" w:rsidR="00551168" w:rsidRDefault="00647E4E">
            <w:pPr>
              <w:pStyle w:val="TableParagraph"/>
              <w:spacing w:line="253" w:lineRule="exact"/>
              <w:ind w:left="106" w:right="102"/>
              <w:rPr>
                <w:sz w:val="24"/>
              </w:rPr>
            </w:pPr>
            <w:r>
              <w:rPr>
                <w:sz w:val="24"/>
              </w:rPr>
              <w:t>0.0013</w:t>
            </w:r>
          </w:p>
        </w:tc>
      </w:tr>
      <w:tr w:rsidR="00551168" w14:paraId="683CB022" w14:textId="77777777">
        <w:trPr>
          <w:trHeight w:val="286"/>
        </w:trPr>
        <w:tc>
          <w:tcPr>
            <w:tcW w:w="1961" w:type="dxa"/>
          </w:tcPr>
          <w:p w14:paraId="266AEF79" w14:textId="77777777" w:rsidR="00551168" w:rsidRDefault="00647E4E">
            <w:pPr>
              <w:pStyle w:val="TableParagraph"/>
              <w:spacing w:line="253" w:lineRule="exact"/>
              <w:ind w:left="111" w:right="104"/>
              <w:rPr>
                <w:sz w:val="24"/>
              </w:rPr>
            </w:pPr>
            <w:r>
              <w:rPr>
                <w:sz w:val="24"/>
              </w:rPr>
              <w:t>Baseline</w:t>
            </w:r>
          </w:p>
        </w:tc>
        <w:tc>
          <w:tcPr>
            <w:tcW w:w="1777" w:type="dxa"/>
          </w:tcPr>
          <w:p w14:paraId="6F71AF8C" w14:textId="77777777" w:rsidR="00551168" w:rsidRDefault="00647E4E">
            <w:pPr>
              <w:pStyle w:val="TableParagraph"/>
              <w:spacing w:line="253" w:lineRule="exact"/>
              <w:ind w:left="129" w:right="123"/>
              <w:rPr>
                <w:sz w:val="24"/>
              </w:rPr>
            </w:pPr>
            <w:r>
              <w:rPr>
                <w:sz w:val="24"/>
              </w:rPr>
              <w:t>3.1278</w:t>
            </w:r>
          </w:p>
        </w:tc>
        <w:tc>
          <w:tcPr>
            <w:tcW w:w="1630" w:type="dxa"/>
          </w:tcPr>
          <w:p w14:paraId="77688FB5" w14:textId="77777777" w:rsidR="00551168" w:rsidRDefault="00647E4E">
            <w:pPr>
              <w:pStyle w:val="TableParagraph"/>
              <w:spacing w:line="253" w:lineRule="exact"/>
              <w:ind w:left="98" w:right="93"/>
              <w:rPr>
                <w:sz w:val="24"/>
              </w:rPr>
            </w:pPr>
            <w:r>
              <w:rPr>
                <w:sz w:val="24"/>
              </w:rPr>
              <w:t>2.6884</w:t>
            </w:r>
          </w:p>
        </w:tc>
        <w:tc>
          <w:tcPr>
            <w:tcW w:w="2042" w:type="dxa"/>
          </w:tcPr>
          <w:p w14:paraId="015E0AB8" w14:textId="77777777" w:rsidR="00551168" w:rsidRDefault="00647E4E">
            <w:pPr>
              <w:pStyle w:val="TableParagraph"/>
              <w:spacing w:line="253" w:lineRule="exact"/>
              <w:ind w:left="116" w:right="111"/>
              <w:rPr>
                <w:sz w:val="24"/>
              </w:rPr>
            </w:pPr>
            <w:r>
              <w:rPr>
                <w:sz w:val="24"/>
              </w:rPr>
              <w:t>0.0023</w:t>
            </w:r>
          </w:p>
        </w:tc>
        <w:tc>
          <w:tcPr>
            <w:tcW w:w="2192" w:type="dxa"/>
          </w:tcPr>
          <w:p w14:paraId="0FCDE0FB" w14:textId="77777777" w:rsidR="00551168" w:rsidRDefault="00647E4E">
            <w:pPr>
              <w:pStyle w:val="TableParagraph"/>
              <w:spacing w:line="253" w:lineRule="exact"/>
              <w:ind w:left="106" w:right="102"/>
              <w:rPr>
                <w:sz w:val="24"/>
              </w:rPr>
            </w:pPr>
            <w:r>
              <w:rPr>
                <w:sz w:val="24"/>
              </w:rPr>
              <w:t>0.0013</w:t>
            </w:r>
          </w:p>
        </w:tc>
      </w:tr>
      <w:tr w:rsidR="00551168" w14:paraId="32BF81E6" w14:textId="77777777">
        <w:trPr>
          <w:trHeight w:val="286"/>
        </w:trPr>
        <w:tc>
          <w:tcPr>
            <w:tcW w:w="1961" w:type="dxa"/>
          </w:tcPr>
          <w:p w14:paraId="7B3E0178" w14:textId="77777777" w:rsidR="00551168" w:rsidRDefault="00647E4E">
            <w:pPr>
              <w:pStyle w:val="TableParagraph"/>
              <w:spacing w:line="253" w:lineRule="exact"/>
              <w:ind w:left="111" w:right="104"/>
              <w:rPr>
                <w:sz w:val="24"/>
              </w:rPr>
            </w:pPr>
            <w:r>
              <w:rPr>
                <w:sz w:val="24"/>
              </w:rPr>
              <w:t>SVD</w:t>
            </w:r>
          </w:p>
        </w:tc>
        <w:tc>
          <w:tcPr>
            <w:tcW w:w="1777" w:type="dxa"/>
          </w:tcPr>
          <w:p w14:paraId="14CB5D85" w14:textId="77777777" w:rsidR="00551168" w:rsidRDefault="00647E4E">
            <w:pPr>
              <w:pStyle w:val="TableParagraph"/>
              <w:spacing w:line="253" w:lineRule="exact"/>
              <w:ind w:left="129" w:right="123"/>
              <w:rPr>
                <w:sz w:val="24"/>
              </w:rPr>
            </w:pPr>
            <w:r>
              <w:rPr>
                <w:sz w:val="24"/>
              </w:rPr>
              <w:t>3.1286</w:t>
            </w:r>
          </w:p>
        </w:tc>
        <w:tc>
          <w:tcPr>
            <w:tcW w:w="1630" w:type="dxa"/>
          </w:tcPr>
          <w:p w14:paraId="58CF73C8" w14:textId="77777777" w:rsidR="00551168" w:rsidRDefault="00647E4E">
            <w:pPr>
              <w:pStyle w:val="TableParagraph"/>
              <w:spacing w:line="253" w:lineRule="exact"/>
              <w:ind w:left="98" w:right="93"/>
              <w:rPr>
                <w:sz w:val="24"/>
              </w:rPr>
            </w:pPr>
            <w:r>
              <w:rPr>
                <w:sz w:val="24"/>
              </w:rPr>
              <w:t>2.6893</w:t>
            </w:r>
          </w:p>
        </w:tc>
        <w:tc>
          <w:tcPr>
            <w:tcW w:w="2042" w:type="dxa"/>
          </w:tcPr>
          <w:p w14:paraId="2999AFE7" w14:textId="77777777" w:rsidR="00551168" w:rsidRDefault="00647E4E">
            <w:pPr>
              <w:pStyle w:val="TableParagraph"/>
              <w:spacing w:line="253" w:lineRule="exact"/>
              <w:ind w:left="116" w:right="111"/>
              <w:rPr>
                <w:sz w:val="24"/>
              </w:rPr>
            </w:pPr>
            <w:r>
              <w:rPr>
                <w:sz w:val="24"/>
              </w:rPr>
              <w:t>0.0620</w:t>
            </w:r>
          </w:p>
        </w:tc>
        <w:tc>
          <w:tcPr>
            <w:tcW w:w="2192" w:type="dxa"/>
          </w:tcPr>
          <w:p w14:paraId="07FDE825" w14:textId="77777777" w:rsidR="00551168" w:rsidRDefault="00647E4E">
            <w:pPr>
              <w:pStyle w:val="TableParagraph"/>
              <w:spacing w:line="253" w:lineRule="exact"/>
              <w:ind w:left="106" w:right="102"/>
              <w:rPr>
                <w:sz w:val="24"/>
              </w:rPr>
            </w:pPr>
            <w:r>
              <w:rPr>
                <w:sz w:val="24"/>
              </w:rPr>
              <w:t>0.0016</w:t>
            </w:r>
          </w:p>
        </w:tc>
      </w:tr>
      <w:tr w:rsidR="00551168" w14:paraId="58ADE524" w14:textId="77777777">
        <w:trPr>
          <w:trHeight w:val="286"/>
        </w:trPr>
        <w:tc>
          <w:tcPr>
            <w:tcW w:w="1961" w:type="dxa"/>
          </w:tcPr>
          <w:p w14:paraId="77E71FB4" w14:textId="77777777" w:rsidR="00551168" w:rsidRDefault="00647E4E">
            <w:pPr>
              <w:pStyle w:val="TableParagraph"/>
              <w:spacing w:line="253" w:lineRule="exact"/>
              <w:ind w:left="111" w:right="104"/>
              <w:rPr>
                <w:sz w:val="24"/>
              </w:rPr>
            </w:pPr>
            <w:r>
              <w:rPr>
                <w:w w:val="105"/>
                <w:sz w:val="24"/>
              </w:rPr>
              <w:t>KNNMeans</w:t>
            </w:r>
          </w:p>
        </w:tc>
        <w:tc>
          <w:tcPr>
            <w:tcW w:w="1777" w:type="dxa"/>
          </w:tcPr>
          <w:p w14:paraId="78B843B5" w14:textId="77777777" w:rsidR="00551168" w:rsidRDefault="00647E4E">
            <w:pPr>
              <w:pStyle w:val="TableParagraph"/>
              <w:spacing w:line="253" w:lineRule="exact"/>
              <w:ind w:left="129" w:right="123"/>
              <w:rPr>
                <w:sz w:val="24"/>
              </w:rPr>
            </w:pPr>
            <w:r>
              <w:rPr>
                <w:sz w:val="24"/>
              </w:rPr>
              <w:t>3.1292</w:t>
            </w:r>
          </w:p>
        </w:tc>
        <w:tc>
          <w:tcPr>
            <w:tcW w:w="1630" w:type="dxa"/>
          </w:tcPr>
          <w:p w14:paraId="500A78C1" w14:textId="77777777" w:rsidR="00551168" w:rsidRDefault="00647E4E">
            <w:pPr>
              <w:pStyle w:val="TableParagraph"/>
              <w:spacing w:line="253" w:lineRule="exact"/>
              <w:ind w:left="98" w:right="93"/>
              <w:rPr>
                <w:sz w:val="24"/>
              </w:rPr>
            </w:pPr>
            <w:r>
              <w:rPr>
                <w:sz w:val="24"/>
              </w:rPr>
              <w:t>2.6904</w:t>
            </w:r>
          </w:p>
        </w:tc>
        <w:tc>
          <w:tcPr>
            <w:tcW w:w="2042" w:type="dxa"/>
          </w:tcPr>
          <w:p w14:paraId="3CC763A6" w14:textId="77777777" w:rsidR="00551168" w:rsidRDefault="00647E4E">
            <w:pPr>
              <w:pStyle w:val="TableParagraph"/>
              <w:spacing w:line="253" w:lineRule="exact"/>
              <w:ind w:left="116" w:right="111"/>
              <w:rPr>
                <w:sz w:val="24"/>
              </w:rPr>
            </w:pPr>
            <w:r>
              <w:rPr>
                <w:sz w:val="24"/>
              </w:rPr>
              <w:t>0.0333</w:t>
            </w:r>
          </w:p>
        </w:tc>
        <w:tc>
          <w:tcPr>
            <w:tcW w:w="2192" w:type="dxa"/>
          </w:tcPr>
          <w:p w14:paraId="4846A17C" w14:textId="77777777" w:rsidR="00551168" w:rsidRDefault="00647E4E">
            <w:pPr>
              <w:pStyle w:val="TableParagraph"/>
              <w:spacing w:line="253" w:lineRule="exact"/>
              <w:ind w:left="106" w:right="102"/>
              <w:rPr>
                <w:sz w:val="24"/>
              </w:rPr>
            </w:pPr>
            <w:r>
              <w:rPr>
                <w:sz w:val="24"/>
              </w:rPr>
              <w:t>0.0017</w:t>
            </w:r>
          </w:p>
        </w:tc>
      </w:tr>
      <w:tr w:rsidR="00551168" w14:paraId="501AF383" w14:textId="77777777">
        <w:trPr>
          <w:trHeight w:val="286"/>
        </w:trPr>
        <w:tc>
          <w:tcPr>
            <w:tcW w:w="1961" w:type="dxa"/>
          </w:tcPr>
          <w:p w14:paraId="223C80C7" w14:textId="77777777" w:rsidR="00551168" w:rsidRDefault="00647E4E">
            <w:pPr>
              <w:pStyle w:val="TableParagraph"/>
              <w:spacing w:line="253" w:lineRule="exact"/>
              <w:ind w:left="111" w:right="104"/>
              <w:rPr>
                <w:sz w:val="24"/>
              </w:rPr>
            </w:pPr>
            <w:r>
              <w:rPr>
                <w:sz w:val="24"/>
              </w:rPr>
              <w:t>KNNBasic</w:t>
            </w:r>
          </w:p>
        </w:tc>
        <w:tc>
          <w:tcPr>
            <w:tcW w:w="1777" w:type="dxa"/>
          </w:tcPr>
          <w:p w14:paraId="06251EF3" w14:textId="77777777" w:rsidR="00551168" w:rsidRDefault="00647E4E">
            <w:pPr>
              <w:pStyle w:val="TableParagraph"/>
              <w:spacing w:line="253" w:lineRule="exact"/>
              <w:ind w:left="129" w:right="123"/>
              <w:rPr>
                <w:sz w:val="24"/>
              </w:rPr>
            </w:pPr>
            <w:r>
              <w:rPr>
                <w:sz w:val="24"/>
              </w:rPr>
              <w:t>3.1275</w:t>
            </w:r>
          </w:p>
        </w:tc>
        <w:tc>
          <w:tcPr>
            <w:tcW w:w="1630" w:type="dxa"/>
          </w:tcPr>
          <w:p w14:paraId="5920FCC9" w14:textId="77777777" w:rsidR="00551168" w:rsidRDefault="00647E4E">
            <w:pPr>
              <w:pStyle w:val="TableParagraph"/>
              <w:spacing w:line="253" w:lineRule="exact"/>
              <w:ind w:left="98" w:right="93"/>
              <w:rPr>
                <w:sz w:val="24"/>
              </w:rPr>
            </w:pPr>
            <w:r>
              <w:rPr>
                <w:sz w:val="24"/>
              </w:rPr>
              <w:t>2.6904</w:t>
            </w:r>
          </w:p>
        </w:tc>
        <w:tc>
          <w:tcPr>
            <w:tcW w:w="2042" w:type="dxa"/>
          </w:tcPr>
          <w:p w14:paraId="618E80D0" w14:textId="77777777" w:rsidR="00551168" w:rsidRDefault="00647E4E">
            <w:pPr>
              <w:pStyle w:val="TableParagraph"/>
              <w:spacing w:line="253" w:lineRule="exact"/>
              <w:ind w:left="116" w:right="111"/>
              <w:rPr>
                <w:sz w:val="24"/>
              </w:rPr>
            </w:pPr>
            <w:r>
              <w:rPr>
                <w:sz w:val="24"/>
              </w:rPr>
              <w:t>0.0237</w:t>
            </w:r>
          </w:p>
        </w:tc>
        <w:tc>
          <w:tcPr>
            <w:tcW w:w="2192" w:type="dxa"/>
          </w:tcPr>
          <w:p w14:paraId="32F08494" w14:textId="77777777" w:rsidR="00551168" w:rsidRDefault="00647E4E">
            <w:pPr>
              <w:pStyle w:val="TableParagraph"/>
              <w:spacing w:line="253" w:lineRule="exact"/>
              <w:ind w:left="106" w:right="102"/>
              <w:rPr>
                <w:sz w:val="24"/>
              </w:rPr>
            </w:pPr>
            <w:r>
              <w:rPr>
                <w:sz w:val="24"/>
              </w:rPr>
              <w:t>0.0015</w:t>
            </w:r>
          </w:p>
        </w:tc>
      </w:tr>
      <w:tr w:rsidR="00551168" w14:paraId="39A979B4" w14:textId="77777777">
        <w:trPr>
          <w:trHeight w:val="286"/>
        </w:trPr>
        <w:tc>
          <w:tcPr>
            <w:tcW w:w="1961" w:type="dxa"/>
          </w:tcPr>
          <w:p w14:paraId="34FCC8F3" w14:textId="77777777" w:rsidR="00551168" w:rsidRDefault="00647E4E">
            <w:pPr>
              <w:pStyle w:val="TableParagraph"/>
              <w:spacing w:line="253" w:lineRule="exact"/>
              <w:ind w:left="111" w:right="104"/>
              <w:rPr>
                <w:sz w:val="24"/>
              </w:rPr>
            </w:pPr>
            <w:r>
              <w:rPr>
                <w:sz w:val="24"/>
              </w:rPr>
              <w:t>SlopeOne</w:t>
            </w:r>
          </w:p>
        </w:tc>
        <w:tc>
          <w:tcPr>
            <w:tcW w:w="1777" w:type="dxa"/>
          </w:tcPr>
          <w:p w14:paraId="60B5DC61" w14:textId="77777777" w:rsidR="00551168" w:rsidRDefault="00647E4E">
            <w:pPr>
              <w:pStyle w:val="TableParagraph"/>
              <w:spacing w:line="253" w:lineRule="exact"/>
              <w:ind w:left="129" w:right="123"/>
              <w:rPr>
                <w:sz w:val="24"/>
              </w:rPr>
            </w:pPr>
            <w:r>
              <w:rPr>
                <w:sz w:val="24"/>
              </w:rPr>
              <w:t>3.1279</w:t>
            </w:r>
          </w:p>
        </w:tc>
        <w:tc>
          <w:tcPr>
            <w:tcW w:w="1630" w:type="dxa"/>
          </w:tcPr>
          <w:p w14:paraId="3BD467BB" w14:textId="77777777" w:rsidR="00551168" w:rsidRDefault="00647E4E">
            <w:pPr>
              <w:pStyle w:val="TableParagraph"/>
              <w:spacing w:line="253" w:lineRule="exact"/>
              <w:ind w:left="98" w:right="93"/>
              <w:rPr>
                <w:sz w:val="24"/>
              </w:rPr>
            </w:pPr>
            <w:r>
              <w:rPr>
                <w:sz w:val="24"/>
              </w:rPr>
              <w:t>2.6909</w:t>
            </w:r>
          </w:p>
        </w:tc>
        <w:tc>
          <w:tcPr>
            <w:tcW w:w="2042" w:type="dxa"/>
          </w:tcPr>
          <w:p w14:paraId="5E9C3963" w14:textId="77777777" w:rsidR="00551168" w:rsidRDefault="00647E4E">
            <w:pPr>
              <w:pStyle w:val="TableParagraph"/>
              <w:spacing w:line="253" w:lineRule="exact"/>
              <w:ind w:left="116" w:right="111"/>
              <w:rPr>
                <w:sz w:val="24"/>
              </w:rPr>
            </w:pPr>
            <w:r>
              <w:rPr>
                <w:sz w:val="24"/>
              </w:rPr>
              <w:t>0.0141</w:t>
            </w:r>
          </w:p>
        </w:tc>
        <w:tc>
          <w:tcPr>
            <w:tcW w:w="2192" w:type="dxa"/>
          </w:tcPr>
          <w:p w14:paraId="2A527D9B" w14:textId="77777777" w:rsidR="00551168" w:rsidRDefault="00647E4E">
            <w:pPr>
              <w:pStyle w:val="TableParagraph"/>
              <w:spacing w:line="253" w:lineRule="exact"/>
              <w:ind w:left="106" w:right="102"/>
              <w:rPr>
                <w:sz w:val="24"/>
              </w:rPr>
            </w:pPr>
            <w:r>
              <w:rPr>
                <w:sz w:val="24"/>
              </w:rPr>
              <w:t>0.0021</w:t>
            </w:r>
          </w:p>
        </w:tc>
      </w:tr>
      <w:tr w:rsidR="00551168" w14:paraId="321299DA" w14:textId="77777777">
        <w:trPr>
          <w:trHeight w:val="286"/>
        </w:trPr>
        <w:tc>
          <w:tcPr>
            <w:tcW w:w="1961" w:type="dxa"/>
          </w:tcPr>
          <w:p w14:paraId="35AEB26D" w14:textId="77777777" w:rsidR="00551168" w:rsidRDefault="00647E4E">
            <w:pPr>
              <w:pStyle w:val="TableParagraph"/>
              <w:spacing w:line="253" w:lineRule="exact"/>
              <w:ind w:left="111" w:right="105"/>
              <w:rPr>
                <w:sz w:val="24"/>
              </w:rPr>
            </w:pPr>
            <w:r>
              <w:rPr>
                <w:w w:val="105"/>
                <w:sz w:val="24"/>
              </w:rPr>
              <w:t>CoClustering</w:t>
            </w:r>
          </w:p>
        </w:tc>
        <w:tc>
          <w:tcPr>
            <w:tcW w:w="1777" w:type="dxa"/>
          </w:tcPr>
          <w:p w14:paraId="09FFD6BE" w14:textId="77777777" w:rsidR="00551168" w:rsidRDefault="00647E4E">
            <w:pPr>
              <w:pStyle w:val="TableParagraph"/>
              <w:spacing w:line="253" w:lineRule="exact"/>
              <w:ind w:left="129" w:right="123"/>
              <w:rPr>
                <w:sz w:val="24"/>
              </w:rPr>
            </w:pPr>
            <w:r>
              <w:rPr>
                <w:sz w:val="24"/>
              </w:rPr>
              <w:t>3.1300</w:t>
            </w:r>
          </w:p>
        </w:tc>
        <w:tc>
          <w:tcPr>
            <w:tcW w:w="1630" w:type="dxa"/>
          </w:tcPr>
          <w:p w14:paraId="36DDF404" w14:textId="77777777" w:rsidR="00551168" w:rsidRDefault="00647E4E">
            <w:pPr>
              <w:pStyle w:val="TableParagraph"/>
              <w:spacing w:line="253" w:lineRule="exact"/>
              <w:ind w:left="98" w:right="93"/>
              <w:rPr>
                <w:sz w:val="24"/>
              </w:rPr>
            </w:pPr>
            <w:r>
              <w:rPr>
                <w:sz w:val="24"/>
              </w:rPr>
              <w:t>2.6914</w:t>
            </w:r>
          </w:p>
        </w:tc>
        <w:tc>
          <w:tcPr>
            <w:tcW w:w="2042" w:type="dxa"/>
          </w:tcPr>
          <w:p w14:paraId="7BE711BE" w14:textId="77777777" w:rsidR="00551168" w:rsidRDefault="00647E4E">
            <w:pPr>
              <w:pStyle w:val="TableParagraph"/>
              <w:spacing w:line="253" w:lineRule="exact"/>
              <w:ind w:left="116" w:right="111"/>
              <w:rPr>
                <w:sz w:val="24"/>
              </w:rPr>
            </w:pPr>
            <w:r>
              <w:rPr>
                <w:sz w:val="24"/>
              </w:rPr>
              <w:t>0.1094</w:t>
            </w:r>
          </w:p>
        </w:tc>
        <w:tc>
          <w:tcPr>
            <w:tcW w:w="2192" w:type="dxa"/>
          </w:tcPr>
          <w:p w14:paraId="6AA0B37C" w14:textId="77777777" w:rsidR="00551168" w:rsidRDefault="00647E4E">
            <w:pPr>
              <w:pStyle w:val="TableParagraph"/>
              <w:spacing w:line="253" w:lineRule="exact"/>
              <w:ind w:left="106" w:right="102"/>
              <w:rPr>
                <w:sz w:val="24"/>
              </w:rPr>
            </w:pPr>
            <w:r>
              <w:rPr>
                <w:sz w:val="24"/>
              </w:rPr>
              <w:t>0.0015</w:t>
            </w:r>
          </w:p>
        </w:tc>
      </w:tr>
      <w:tr w:rsidR="00551168" w14:paraId="7940458D" w14:textId="77777777">
        <w:trPr>
          <w:trHeight w:val="286"/>
        </w:trPr>
        <w:tc>
          <w:tcPr>
            <w:tcW w:w="1961" w:type="dxa"/>
          </w:tcPr>
          <w:p w14:paraId="0EA51910" w14:textId="77777777" w:rsidR="00551168" w:rsidRDefault="00647E4E">
            <w:pPr>
              <w:pStyle w:val="TableParagraph"/>
              <w:spacing w:line="253" w:lineRule="exact"/>
              <w:ind w:left="111" w:right="104"/>
              <w:rPr>
                <w:sz w:val="24"/>
              </w:rPr>
            </w:pPr>
            <w:r>
              <w:rPr>
                <w:sz w:val="24"/>
              </w:rPr>
              <w:t>KNNZscore</w:t>
            </w:r>
          </w:p>
        </w:tc>
        <w:tc>
          <w:tcPr>
            <w:tcW w:w="1777" w:type="dxa"/>
          </w:tcPr>
          <w:p w14:paraId="6EBF3E9F" w14:textId="77777777" w:rsidR="00551168" w:rsidRDefault="00647E4E">
            <w:pPr>
              <w:pStyle w:val="TableParagraph"/>
              <w:spacing w:line="253" w:lineRule="exact"/>
              <w:ind w:left="129" w:right="123"/>
              <w:rPr>
                <w:sz w:val="24"/>
              </w:rPr>
            </w:pPr>
            <w:r>
              <w:rPr>
                <w:sz w:val="24"/>
              </w:rPr>
              <w:t>3.1286</w:t>
            </w:r>
          </w:p>
        </w:tc>
        <w:tc>
          <w:tcPr>
            <w:tcW w:w="1630" w:type="dxa"/>
          </w:tcPr>
          <w:p w14:paraId="39D2425D" w14:textId="77777777" w:rsidR="00551168" w:rsidRDefault="00647E4E">
            <w:pPr>
              <w:pStyle w:val="TableParagraph"/>
              <w:spacing w:line="253" w:lineRule="exact"/>
              <w:ind w:left="98" w:right="93"/>
              <w:rPr>
                <w:sz w:val="24"/>
              </w:rPr>
            </w:pPr>
            <w:r>
              <w:rPr>
                <w:sz w:val="24"/>
              </w:rPr>
              <w:t>2.6915</w:t>
            </w:r>
          </w:p>
        </w:tc>
        <w:tc>
          <w:tcPr>
            <w:tcW w:w="2042" w:type="dxa"/>
          </w:tcPr>
          <w:p w14:paraId="5248B324" w14:textId="77777777" w:rsidR="00551168" w:rsidRDefault="00647E4E">
            <w:pPr>
              <w:pStyle w:val="TableParagraph"/>
              <w:spacing w:line="253" w:lineRule="exact"/>
              <w:ind w:left="116" w:right="111"/>
              <w:rPr>
                <w:sz w:val="24"/>
              </w:rPr>
            </w:pPr>
            <w:r>
              <w:rPr>
                <w:sz w:val="24"/>
              </w:rPr>
              <w:t>0.0602</w:t>
            </w:r>
          </w:p>
        </w:tc>
        <w:tc>
          <w:tcPr>
            <w:tcW w:w="2192" w:type="dxa"/>
          </w:tcPr>
          <w:p w14:paraId="4A0D3F40" w14:textId="77777777" w:rsidR="00551168" w:rsidRDefault="00647E4E">
            <w:pPr>
              <w:pStyle w:val="TableParagraph"/>
              <w:spacing w:line="253" w:lineRule="exact"/>
              <w:ind w:left="106" w:right="102"/>
              <w:rPr>
                <w:sz w:val="24"/>
              </w:rPr>
            </w:pPr>
            <w:r>
              <w:rPr>
                <w:sz w:val="24"/>
              </w:rPr>
              <w:t>0.0021</w:t>
            </w:r>
          </w:p>
        </w:tc>
      </w:tr>
      <w:tr w:rsidR="00551168" w14:paraId="05A75088" w14:textId="77777777">
        <w:trPr>
          <w:trHeight w:val="286"/>
        </w:trPr>
        <w:tc>
          <w:tcPr>
            <w:tcW w:w="1961" w:type="dxa"/>
          </w:tcPr>
          <w:p w14:paraId="31B9211E" w14:textId="77777777" w:rsidR="00551168" w:rsidRDefault="00647E4E">
            <w:pPr>
              <w:pStyle w:val="TableParagraph"/>
              <w:spacing w:line="253" w:lineRule="exact"/>
              <w:ind w:left="111" w:right="106"/>
              <w:rPr>
                <w:sz w:val="24"/>
              </w:rPr>
            </w:pPr>
            <w:r>
              <w:rPr>
                <w:w w:val="105"/>
                <w:sz w:val="24"/>
              </w:rPr>
              <w:t>NormalPredictor</w:t>
            </w:r>
          </w:p>
        </w:tc>
        <w:tc>
          <w:tcPr>
            <w:tcW w:w="1777" w:type="dxa"/>
          </w:tcPr>
          <w:p w14:paraId="26384F25" w14:textId="77777777" w:rsidR="00551168" w:rsidRDefault="00647E4E">
            <w:pPr>
              <w:pStyle w:val="TableParagraph"/>
              <w:spacing w:line="253" w:lineRule="exact"/>
              <w:ind w:left="129" w:right="123"/>
              <w:rPr>
                <w:sz w:val="24"/>
              </w:rPr>
            </w:pPr>
            <w:r>
              <w:rPr>
                <w:sz w:val="24"/>
              </w:rPr>
              <w:t>4.1130</w:t>
            </w:r>
          </w:p>
        </w:tc>
        <w:tc>
          <w:tcPr>
            <w:tcW w:w="1630" w:type="dxa"/>
          </w:tcPr>
          <w:p w14:paraId="594110B6" w14:textId="77777777" w:rsidR="00551168" w:rsidRDefault="00647E4E">
            <w:pPr>
              <w:pStyle w:val="TableParagraph"/>
              <w:spacing w:line="253" w:lineRule="exact"/>
              <w:ind w:left="98" w:right="93"/>
              <w:rPr>
                <w:sz w:val="24"/>
              </w:rPr>
            </w:pPr>
            <w:r>
              <w:rPr>
                <w:sz w:val="24"/>
              </w:rPr>
              <w:t>3.3603</w:t>
            </w:r>
          </w:p>
        </w:tc>
        <w:tc>
          <w:tcPr>
            <w:tcW w:w="2042" w:type="dxa"/>
          </w:tcPr>
          <w:p w14:paraId="302B00E4" w14:textId="77777777" w:rsidR="00551168" w:rsidRDefault="00647E4E">
            <w:pPr>
              <w:pStyle w:val="TableParagraph"/>
              <w:spacing w:line="253" w:lineRule="exact"/>
              <w:ind w:left="116" w:right="111"/>
              <w:rPr>
                <w:sz w:val="24"/>
              </w:rPr>
            </w:pPr>
            <w:r>
              <w:rPr>
                <w:sz w:val="24"/>
              </w:rPr>
              <w:t>0.0018</w:t>
            </w:r>
          </w:p>
        </w:tc>
        <w:tc>
          <w:tcPr>
            <w:tcW w:w="2192" w:type="dxa"/>
          </w:tcPr>
          <w:p w14:paraId="7CCDFE72" w14:textId="77777777" w:rsidR="00551168" w:rsidRDefault="00647E4E">
            <w:pPr>
              <w:pStyle w:val="TableParagraph"/>
              <w:spacing w:line="253" w:lineRule="exact"/>
              <w:ind w:left="106" w:right="102"/>
              <w:rPr>
                <w:sz w:val="24"/>
              </w:rPr>
            </w:pPr>
            <w:r>
              <w:rPr>
                <w:sz w:val="24"/>
              </w:rPr>
              <w:t>0.0019</w:t>
            </w:r>
          </w:p>
        </w:tc>
      </w:tr>
    </w:tbl>
    <w:p w14:paraId="7EC92148" w14:textId="77777777" w:rsidR="00551168" w:rsidRDefault="00647E4E">
      <w:pPr>
        <w:pStyle w:val="BodyText"/>
        <w:spacing w:before="81" w:line="252" w:lineRule="auto"/>
        <w:ind w:left="330" w:right="1163"/>
      </w:pPr>
      <w:r>
        <w:rPr>
          <w:w w:val="105"/>
        </w:rPr>
        <w:t>Table 6: Average MAE,RMSE,Fit time and Test time from Delivery, Interview and Visit Tasks</w:t>
      </w:r>
    </w:p>
    <w:p w14:paraId="050EC9FC" w14:textId="77777777" w:rsidR="00551168" w:rsidRDefault="00551168">
      <w:pPr>
        <w:pStyle w:val="BodyText"/>
        <w:rPr>
          <w:sz w:val="20"/>
        </w:rPr>
      </w:pPr>
    </w:p>
    <w:p w14:paraId="236781B8" w14:textId="77777777" w:rsidR="00551168" w:rsidRDefault="00551168">
      <w:pPr>
        <w:pStyle w:val="BodyText"/>
        <w:spacing w:before="1"/>
        <w:rPr>
          <w:sz w:val="18"/>
        </w:rPr>
      </w:pPr>
    </w:p>
    <w:tbl>
      <w:tblPr>
        <w:tblW w:w="0" w:type="auto"/>
        <w:tblInd w:w="17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03"/>
        <w:gridCol w:w="1029"/>
        <w:gridCol w:w="898"/>
        <w:gridCol w:w="1276"/>
        <w:gridCol w:w="898"/>
        <w:gridCol w:w="985"/>
      </w:tblGrid>
      <w:tr w:rsidR="00551168" w14:paraId="725A8A20" w14:textId="77777777">
        <w:trPr>
          <w:trHeight w:val="286"/>
        </w:trPr>
        <w:tc>
          <w:tcPr>
            <w:tcW w:w="1203" w:type="dxa"/>
          </w:tcPr>
          <w:p w14:paraId="54E83A06" w14:textId="77777777" w:rsidR="00551168" w:rsidRDefault="00647E4E">
            <w:pPr>
              <w:pStyle w:val="TableParagraph"/>
              <w:spacing w:line="253" w:lineRule="exact"/>
              <w:ind w:left="96" w:right="89"/>
              <w:rPr>
                <w:b/>
                <w:sz w:val="24"/>
              </w:rPr>
            </w:pPr>
            <w:r>
              <w:rPr>
                <w:b/>
                <w:w w:val="115"/>
                <w:sz w:val="24"/>
              </w:rPr>
              <w:t>Dataset</w:t>
            </w:r>
          </w:p>
        </w:tc>
        <w:tc>
          <w:tcPr>
            <w:tcW w:w="1029" w:type="dxa"/>
          </w:tcPr>
          <w:p w14:paraId="6C06CB46" w14:textId="77777777" w:rsidR="00551168" w:rsidRDefault="00647E4E">
            <w:pPr>
              <w:pStyle w:val="TableParagraph"/>
              <w:spacing w:line="253" w:lineRule="exact"/>
              <w:ind w:left="94" w:right="87"/>
              <w:rPr>
                <w:b/>
                <w:sz w:val="24"/>
              </w:rPr>
            </w:pPr>
            <w:r>
              <w:rPr>
                <w:b/>
                <w:w w:val="115"/>
                <w:sz w:val="24"/>
              </w:rPr>
              <w:t>RMSE</w:t>
            </w:r>
          </w:p>
        </w:tc>
        <w:tc>
          <w:tcPr>
            <w:tcW w:w="898" w:type="dxa"/>
          </w:tcPr>
          <w:p w14:paraId="5BB12720" w14:textId="77777777" w:rsidR="00551168" w:rsidRDefault="00647E4E">
            <w:pPr>
              <w:pStyle w:val="TableParagraph"/>
              <w:spacing w:line="253" w:lineRule="exact"/>
              <w:ind w:right="121"/>
              <w:jc w:val="right"/>
              <w:rPr>
                <w:b/>
                <w:sz w:val="24"/>
              </w:rPr>
            </w:pPr>
            <w:r>
              <w:rPr>
                <w:b/>
                <w:w w:val="110"/>
                <w:sz w:val="24"/>
              </w:rPr>
              <w:t>MAE</w:t>
            </w:r>
          </w:p>
        </w:tc>
        <w:tc>
          <w:tcPr>
            <w:tcW w:w="1276" w:type="dxa"/>
          </w:tcPr>
          <w:p w14:paraId="3636E9A4" w14:textId="77777777" w:rsidR="00551168" w:rsidRDefault="00647E4E">
            <w:pPr>
              <w:pStyle w:val="TableParagraph"/>
              <w:spacing w:line="253" w:lineRule="exact"/>
              <w:ind w:left="127" w:right="122"/>
              <w:rPr>
                <w:b/>
                <w:sz w:val="24"/>
              </w:rPr>
            </w:pPr>
            <w:r>
              <w:rPr>
                <w:b/>
                <w:w w:val="110"/>
                <w:sz w:val="24"/>
              </w:rPr>
              <w:t>n epochs</w:t>
            </w:r>
          </w:p>
        </w:tc>
        <w:tc>
          <w:tcPr>
            <w:tcW w:w="898" w:type="dxa"/>
          </w:tcPr>
          <w:p w14:paraId="73AE0B72" w14:textId="77777777" w:rsidR="00551168" w:rsidRDefault="00647E4E">
            <w:pPr>
              <w:pStyle w:val="TableParagraph"/>
              <w:spacing w:line="253" w:lineRule="exact"/>
              <w:ind w:left="96" w:right="92"/>
              <w:rPr>
                <w:b/>
                <w:sz w:val="24"/>
              </w:rPr>
            </w:pPr>
            <w:r>
              <w:rPr>
                <w:b/>
                <w:w w:val="110"/>
                <w:sz w:val="24"/>
              </w:rPr>
              <w:t>lr-all</w:t>
            </w:r>
          </w:p>
        </w:tc>
        <w:tc>
          <w:tcPr>
            <w:tcW w:w="985" w:type="dxa"/>
          </w:tcPr>
          <w:p w14:paraId="76FA1091" w14:textId="77777777" w:rsidR="00551168" w:rsidRDefault="00647E4E">
            <w:pPr>
              <w:pStyle w:val="TableParagraph"/>
              <w:spacing w:line="253" w:lineRule="exact"/>
              <w:ind w:left="102" w:right="99"/>
              <w:rPr>
                <w:b/>
                <w:sz w:val="24"/>
              </w:rPr>
            </w:pPr>
            <w:r>
              <w:rPr>
                <w:b/>
                <w:w w:val="110"/>
                <w:sz w:val="24"/>
              </w:rPr>
              <w:t>reg-all</w:t>
            </w:r>
          </w:p>
        </w:tc>
      </w:tr>
      <w:tr w:rsidR="00551168" w14:paraId="7A9D0281" w14:textId="77777777">
        <w:trPr>
          <w:trHeight w:val="286"/>
        </w:trPr>
        <w:tc>
          <w:tcPr>
            <w:tcW w:w="1203" w:type="dxa"/>
          </w:tcPr>
          <w:p w14:paraId="1671ECC8" w14:textId="77777777" w:rsidR="00551168" w:rsidRDefault="00647E4E">
            <w:pPr>
              <w:pStyle w:val="TableParagraph"/>
              <w:spacing w:line="253" w:lineRule="exact"/>
              <w:ind w:left="96" w:right="89"/>
              <w:rPr>
                <w:sz w:val="24"/>
              </w:rPr>
            </w:pPr>
            <w:r>
              <w:rPr>
                <w:sz w:val="24"/>
              </w:rPr>
              <w:t>Delivery</w:t>
            </w:r>
          </w:p>
        </w:tc>
        <w:tc>
          <w:tcPr>
            <w:tcW w:w="1029" w:type="dxa"/>
          </w:tcPr>
          <w:p w14:paraId="2B957193" w14:textId="77777777" w:rsidR="00551168" w:rsidRDefault="00647E4E">
            <w:pPr>
              <w:pStyle w:val="TableParagraph"/>
              <w:spacing w:line="253" w:lineRule="exact"/>
              <w:ind w:left="94" w:right="87"/>
              <w:rPr>
                <w:sz w:val="24"/>
              </w:rPr>
            </w:pPr>
            <w:r>
              <w:rPr>
                <w:sz w:val="24"/>
              </w:rPr>
              <w:t>3.1282</w:t>
            </w:r>
          </w:p>
        </w:tc>
        <w:tc>
          <w:tcPr>
            <w:tcW w:w="898" w:type="dxa"/>
          </w:tcPr>
          <w:p w14:paraId="1F32E1BB" w14:textId="77777777" w:rsidR="00551168" w:rsidRDefault="00647E4E">
            <w:pPr>
              <w:pStyle w:val="TableParagraph"/>
              <w:spacing w:line="253" w:lineRule="exact"/>
              <w:ind w:right="113"/>
              <w:jc w:val="right"/>
              <w:rPr>
                <w:sz w:val="24"/>
              </w:rPr>
            </w:pPr>
            <w:r>
              <w:rPr>
                <w:w w:val="95"/>
                <w:sz w:val="24"/>
              </w:rPr>
              <w:t>2.6849</w:t>
            </w:r>
          </w:p>
        </w:tc>
        <w:tc>
          <w:tcPr>
            <w:tcW w:w="1276" w:type="dxa"/>
          </w:tcPr>
          <w:p w14:paraId="7E0A87CA" w14:textId="77777777" w:rsidR="00551168" w:rsidRDefault="00647E4E">
            <w:pPr>
              <w:pStyle w:val="TableParagraph"/>
              <w:spacing w:line="253" w:lineRule="exact"/>
              <w:ind w:left="127" w:right="122"/>
              <w:rPr>
                <w:sz w:val="24"/>
              </w:rPr>
            </w:pPr>
            <w:r>
              <w:rPr>
                <w:sz w:val="24"/>
              </w:rPr>
              <w:t>25</w:t>
            </w:r>
          </w:p>
        </w:tc>
        <w:tc>
          <w:tcPr>
            <w:tcW w:w="898" w:type="dxa"/>
          </w:tcPr>
          <w:p w14:paraId="75084DCF" w14:textId="77777777" w:rsidR="00551168" w:rsidRDefault="00647E4E">
            <w:pPr>
              <w:pStyle w:val="TableParagraph"/>
              <w:spacing w:line="253" w:lineRule="exact"/>
              <w:ind w:left="96" w:right="92"/>
              <w:rPr>
                <w:sz w:val="24"/>
              </w:rPr>
            </w:pPr>
            <w:r>
              <w:rPr>
                <w:sz w:val="24"/>
              </w:rPr>
              <w:t>0.005</w:t>
            </w:r>
          </w:p>
        </w:tc>
        <w:tc>
          <w:tcPr>
            <w:tcW w:w="985" w:type="dxa"/>
          </w:tcPr>
          <w:p w14:paraId="5A9E0119" w14:textId="77777777" w:rsidR="00551168" w:rsidRDefault="00647E4E">
            <w:pPr>
              <w:pStyle w:val="TableParagraph"/>
              <w:spacing w:line="253" w:lineRule="exact"/>
              <w:ind w:left="102" w:right="99"/>
              <w:rPr>
                <w:sz w:val="24"/>
              </w:rPr>
            </w:pPr>
            <w:r>
              <w:rPr>
                <w:sz w:val="24"/>
              </w:rPr>
              <w:t>0.6</w:t>
            </w:r>
          </w:p>
        </w:tc>
      </w:tr>
      <w:tr w:rsidR="00551168" w14:paraId="77BD15F8" w14:textId="77777777">
        <w:trPr>
          <w:trHeight w:val="286"/>
        </w:trPr>
        <w:tc>
          <w:tcPr>
            <w:tcW w:w="1203" w:type="dxa"/>
          </w:tcPr>
          <w:p w14:paraId="74761AAD" w14:textId="77777777" w:rsidR="00551168" w:rsidRDefault="00647E4E">
            <w:pPr>
              <w:pStyle w:val="TableParagraph"/>
              <w:spacing w:line="253" w:lineRule="exact"/>
              <w:ind w:left="97" w:right="89"/>
              <w:rPr>
                <w:sz w:val="24"/>
              </w:rPr>
            </w:pPr>
            <w:r>
              <w:rPr>
                <w:w w:val="105"/>
                <w:sz w:val="24"/>
              </w:rPr>
              <w:t>Interview</w:t>
            </w:r>
          </w:p>
        </w:tc>
        <w:tc>
          <w:tcPr>
            <w:tcW w:w="1029" w:type="dxa"/>
          </w:tcPr>
          <w:p w14:paraId="71EA5CF3" w14:textId="77777777" w:rsidR="00551168" w:rsidRDefault="00647E4E">
            <w:pPr>
              <w:pStyle w:val="TableParagraph"/>
              <w:spacing w:line="253" w:lineRule="exact"/>
              <w:ind w:left="94" w:right="87"/>
              <w:rPr>
                <w:sz w:val="24"/>
              </w:rPr>
            </w:pPr>
            <w:r>
              <w:rPr>
                <w:sz w:val="24"/>
              </w:rPr>
              <w:t>3.1429</w:t>
            </w:r>
          </w:p>
        </w:tc>
        <w:tc>
          <w:tcPr>
            <w:tcW w:w="898" w:type="dxa"/>
          </w:tcPr>
          <w:p w14:paraId="46FCCB17" w14:textId="77777777" w:rsidR="00551168" w:rsidRDefault="00647E4E">
            <w:pPr>
              <w:pStyle w:val="TableParagraph"/>
              <w:spacing w:line="253" w:lineRule="exact"/>
              <w:ind w:right="113"/>
              <w:jc w:val="right"/>
              <w:rPr>
                <w:sz w:val="24"/>
              </w:rPr>
            </w:pPr>
            <w:r>
              <w:rPr>
                <w:w w:val="95"/>
                <w:sz w:val="24"/>
              </w:rPr>
              <w:t>2.7248</w:t>
            </w:r>
          </w:p>
        </w:tc>
        <w:tc>
          <w:tcPr>
            <w:tcW w:w="1276" w:type="dxa"/>
          </w:tcPr>
          <w:p w14:paraId="6B081216" w14:textId="77777777" w:rsidR="00551168" w:rsidRDefault="00647E4E">
            <w:pPr>
              <w:pStyle w:val="TableParagraph"/>
              <w:spacing w:line="253" w:lineRule="exact"/>
              <w:ind w:left="127" w:right="122"/>
              <w:rPr>
                <w:sz w:val="24"/>
              </w:rPr>
            </w:pPr>
            <w:r>
              <w:rPr>
                <w:sz w:val="24"/>
              </w:rPr>
              <w:t>25</w:t>
            </w:r>
          </w:p>
        </w:tc>
        <w:tc>
          <w:tcPr>
            <w:tcW w:w="898" w:type="dxa"/>
          </w:tcPr>
          <w:p w14:paraId="2FAAC2F0" w14:textId="77777777" w:rsidR="00551168" w:rsidRDefault="00647E4E">
            <w:pPr>
              <w:pStyle w:val="TableParagraph"/>
              <w:spacing w:line="253" w:lineRule="exact"/>
              <w:ind w:left="96" w:right="92"/>
              <w:rPr>
                <w:sz w:val="24"/>
              </w:rPr>
            </w:pPr>
            <w:r>
              <w:rPr>
                <w:sz w:val="24"/>
              </w:rPr>
              <w:t>0.002</w:t>
            </w:r>
          </w:p>
        </w:tc>
        <w:tc>
          <w:tcPr>
            <w:tcW w:w="985" w:type="dxa"/>
          </w:tcPr>
          <w:p w14:paraId="45054F39" w14:textId="77777777" w:rsidR="00551168" w:rsidRDefault="00647E4E">
            <w:pPr>
              <w:pStyle w:val="TableParagraph"/>
              <w:spacing w:line="253" w:lineRule="exact"/>
              <w:ind w:left="102" w:right="99"/>
              <w:rPr>
                <w:sz w:val="24"/>
              </w:rPr>
            </w:pPr>
            <w:r>
              <w:rPr>
                <w:sz w:val="24"/>
              </w:rPr>
              <w:t>0.4</w:t>
            </w:r>
          </w:p>
        </w:tc>
      </w:tr>
      <w:tr w:rsidR="00551168" w14:paraId="58D46369" w14:textId="77777777">
        <w:trPr>
          <w:trHeight w:val="286"/>
        </w:trPr>
        <w:tc>
          <w:tcPr>
            <w:tcW w:w="1203" w:type="dxa"/>
          </w:tcPr>
          <w:p w14:paraId="2C00CA40" w14:textId="77777777" w:rsidR="00551168" w:rsidRDefault="00647E4E">
            <w:pPr>
              <w:pStyle w:val="TableParagraph"/>
              <w:spacing w:line="253" w:lineRule="exact"/>
              <w:ind w:left="96" w:right="89"/>
              <w:rPr>
                <w:sz w:val="24"/>
              </w:rPr>
            </w:pPr>
            <w:r>
              <w:rPr>
                <w:w w:val="105"/>
                <w:sz w:val="24"/>
              </w:rPr>
              <w:t>Visit</w:t>
            </w:r>
          </w:p>
        </w:tc>
        <w:tc>
          <w:tcPr>
            <w:tcW w:w="1029" w:type="dxa"/>
          </w:tcPr>
          <w:p w14:paraId="355BB62B" w14:textId="77777777" w:rsidR="00551168" w:rsidRDefault="00647E4E">
            <w:pPr>
              <w:pStyle w:val="TableParagraph"/>
              <w:spacing w:line="253" w:lineRule="exact"/>
              <w:ind w:left="94" w:right="87"/>
              <w:rPr>
                <w:sz w:val="24"/>
              </w:rPr>
            </w:pPr>
            <w:r>
              <w:rPr>
                <w:sz w:val="24"/>
              </w:rPr>
              <w:t>3.0906</w:t>
            </w:r>
          </w:p>
        </w:tc>
        <w:tc>
          <w:tcPr>
            <w:tcW w:w="898" w:type="dxa"/>
          </w:tcPr>
          <w:p w14:paraId="1A685CF3" w14:textId="77777777" w:rsidR="00551168" w:rsidRDefault="00647E4E">
            <w:pPr>
              <w:pStyle w:val="TableParagraph"/>
              <w:spacing w:line="253" w:lineRule="exact"/>
              <w:ind w:right="113"/>
              <w:jc w:val="right"/>
              <w:rPr>
                <w:sz w:val="24"/>
              </w:rPr>
            </w:pPr>
            <w:r>
              <w:rPr>
                <w:w w:val="95"/>
                <w:sz w:val="24"/>
              </w:rPr>
              <w:t>2.6395</w:t>
            </w:r>
          </w:p>
        </w:tc>
        <w:tc>
          <w:tcPr>
            <w:tcW w:w="1276" w:type="dxa"/>
          </w:tcPr>
          <w:p w14:paraId="30C29B23" w14:textId="77777777" w:rsidR="00551168" w:rsidRDefault="00647E4E">
            <w:pPr>
              <w:pStyle w:val="TableParagraph"/>
              <w:spacing w:line="253" w:lineRule="exact"/>
              <w:ind w:left="127" w:right="122"/>
              <w:rPr>
                <w:sz w:val="24"/>
              </w:rPr>
            </w:pPr>
            <w:r>
              <w:rPr>
                <w:sz w:val="24"/>
              </w:rPr>
              <w:t>25</w:t>
            </w:r>
          </w:p>
        </w:tc>
        <w:tc>
          <w:tcPr>
            <w:tcW w:w="898" w:type="dxa"/>
          </w:tcPr>
          <w:p w14:paraId="34C664C8" w14:textId="77777777" w:rsidR="00551168" w:rsidRDefault="00647E4E">
            <w:pPr>
              <w:pStyle w:val="TableParagraph"/>
              <w:spacing w:line="253" w:lineRule="exact"/>
              <w:ind w:left="96" w:right="92"/>
              <w:rPr>
                <w:sz w:val="24"/>
              </w:rPr>
            </w:pPr>
            <w:r>
              <w:rPr>
                <w:sz w:val="24"/>
              </w:rPr>
              <w:t>0.0015</w:t>
            </w:r>
          </w:p>
        </w:tc>
        <w:tc>
          <w:tcPr>
            <w:tcW w:w="985" w:type="dxa"/>
          </w:tcPr>
          <w:p w14:paraId="3A15290B" w14:textId="77777777" w:rsidR="00551168" w:rsidRDefault="00647E4E">
            <w:pPr>
              <w:pStyle w:val="TableParagraph"/>
              <w:spacing w:line="253" w:lineRule="exact"/>
              <w:ind w:left="102" w:right="99"/>
              <w:rPr>
                <w:sz w:val="24"/>
              </w:rPr>
            </w:pPr>
            <w:r>
              <w:rPr>
                <w:sz w:val="24"/>
              </w:rPr>
              <w:t>0.6</w:t>
            </w:r>
          </w:p>
        </w:tc>
      </w:tr>
    </w:tbl>
    <w:p w14:paraId="66F699DF" w14:textId="77777777" w:rsidR="00551168" w:rsidRDefault="00647E4E">
      <w:pPr>
        <w:pStyle w:val="BodyText"/>
        <w:spacing w:before="81"/>
        <w:ind w:left="694" w:right="1894"/>
        <w:jc w:val="center"/>
      </w:pPr>
      <w:r>
        <w:rPr>
          <w:w w:val="105"/>
        </w:rPr>
        <w:t>Table 7: Hyper-parameters for model tuning for Delivery, Interview and Visit tasks</w:t>
      </w:r>
    </w:p>
    <w:p w14:paraId="1D79DAFA" w14:textId="77777777" w:rsidR="00551168" w:rsidRDefault="00551168">
      <w:pPr>
        <w:pStyle w:val="BodyText"/>
      </w:pPr>
    </w:p>
    <w:p w14:paraId="66D26FED" w14:textId="77777777" w:rsidR="00551168" w:rsidRDefault="00551168">
      <w:pPr>
        <w:pStyle w:val="BodyText"/>
        <w:spacing w:before="3"/>
        <w:rPr>
          <w:sz w:val="27"/>
        </w:rPr>
      </w:pPr>
    </w:p>
    <w:p w14:paraId="321CBF66" w14:textId="77777777" w:rsidR="00551168" w:rsidRDefault="00647E4E">
      <w:pPr>
        <w:pStyle w:val="ListParagraph"/>
        <w:numPr>
          <w:ilvl w:val="1"/>
          <w:numId w:val="9"/>
        </w:numPr>
        <w:tabs>
          <w:tab w:val="left" w:pos="1065"/>
          <w:tab w:val="left" w:pos="1066"/>
        </w:tabs>
        <w:spacing w:before="1"/>
        <w:rPr>
          <w:b/>
          <w:sz w:val="28"/>
        </w:rPr>
      </w:pPr>
      <w:r>
        <w:rPr>
          <w:b/>
          <w:w w:val="115"/>
          <w:sz w:val="28"/>
        </w:rPr>
        <w:t xml:space="preserve">Qualitative </w:t>
      </w:r>
      <w:r>
        <w:rPr>
          <w:b/>
          <w:spacing w:val="-4"/>
          <w:w w:val="115"/>
          <w:sz w:val="28"/>
        </w:rPr>
        <w:t xml:space="preserve">Testing </w:t>
      </w:r>
      <w:r>
        <w:rPr>
          <w:b/>
          <w:w w:val="115"/>
          <w:sz w:val="28"/>
        </w:rPr>
        <w:t>and</w:t>
      </w:r>
      <w:r>
        <w:rPr>
          <w:b/>
          <w:spacing w:val="10"/>
          <w:w w:val="115"/>
          <w:sz w:val="28"/>
        </w:rPr>
        <w:t xml:space="preserve"> </w:t>
      </w:r>
      <w:r>
        <w:rPr>
          <w:b/>
          <w:w w:val="115"/>
          <w:sz w:val="28"/>
        </w:rPr>
        <w:t>Evaluation</w:t>
      </w:r>
    </w:p>
    <w:p w14:paraId="13E77FE7" w14:textId="77777777" w:rsidR="00551168" w:rsidRDefault="00551168">
      <w:pPr>
        <w:pStyle w:val="BodyText"/>
        <w:rPr>
          <w:b/>
          <w:sz w:val="20"/>
        </w:rPr>
      </w:pPr>
    </w:p>
    <w:p w14:paraId="33227E36" w14:textId="77777777" w:rsidR="00551168" w:rsidRDefault="00551168">
      <w:pPr>
        <w:pStyle w:val="BodyText"/>
        <w:spacing w:after="1"/>
        <w:rPr>
          <w:b/>
          <w:sz w:val="12"/>
        </w:rPr>
      </w:pPr>
    </w:p>
    <w:tbl>
      <w:tblPr>
        <w:tblW w:w="0" w:type="auto"/>
        <w:tblInd w:w="3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23"/>
        <w:gridCol w:w="1642"/>
        <w:gridCol w:w="3095"/>
        <w:gridCol w:w="1000"/>
      </w:tblGrid>
      <w:tr w:rsidR="00551168" w14:paraId="4FB61F40" w14:textId="77777777">
        <w:trPr>
          <w:trHeight w:val="356"/>
        </w:trPr>
        <w:tc>
          <w:tcPr>
            <w:tcW w:w="4023" w:type="dxa"/>
          </w:tcPr>
          <w:p w14:paraId="4D50A76C" w14:textId="77777777" w:rsidR="00551168" w:rsidRDefault="00647E4E">
            <w:pPr>
              <w:pStyle w:val="TableParagraph"/>
              <w:spacing w:before="26"/>
              <w:ind w:left="122"/>
              <w:jc w:val="left"/>
              <w:rPr>
                <w:sz w:val="24"/>
              </w:rPr>
            </w:pPr>
            <w:r>
              <w:rPr>
                <w:w w:val="105"/>
                <w:sz w:val="24"/>
              </w:rPr>
              <w:t>Question</w:t>
            </w:r>
          </w:p>
        </w:tc>
        <w:tc>
          <w:tcPr>
            <w:tcW w:w="1642" w:type="dxa"/>
          </w:tcPr>
          <w:p w14:paraId="2A33B0DA" w14:textId="77777777" w:rsidR="00551168" w:rsidRDefault="00647E4E">
            <w:pPr>
              <w:pStyle w:val="TableParagraph"/>
              <w:spacing w:before="26"/>
              <w:ind w:left="117" w:right="110"/>
              <w:rPr>
                <w:sz w:val="24"/>
              </w:rPr>
            </w:pPr>
            <w:r>
              <w:rPr>
                <w:w w:val="105"/>
                <w:sz w:val="24"/>
              </w:rPr>
              <w:t>Answer Type</w:t>
            </w:r>
          </w:p>
        </w:tc>
        <w:tc>
          <w:tcPr>
            <w:tcW w:w="3095" w:type="dxa"/>
          </w:tcPr>
          <w:p w14:paraId="1C147423" w14:textId="77777777" w:rsidR="00551168" w:rsidRDefault="00647E4E">
            <w:pPr>
              <w:pStyle w:val="TableParagraph"/>
              <w:spacing w:before="26"/>
              <w:ind w:left="119" w:right="112"/>
              <w:rPr>
                <w:sz w:val="24"/>
              </w:rPr>
            </w:pPr>
            <w:r>
              <w:rPr>
                <w:w w:val="105"/>
                <w:sz w:val="24"/>
              </w:rPr>
              <w:t>Qualitative Response (Avg)</w:t>
            </w:r>
          </w:p>
        </w:tc>
        <w:tc>
          <w:tcPr>
            <w:tcW w:w="1000" w:type="dxa"/>
          </w:tcPr>
          <w:p w14:paraId="57B82D7E" w14:textId="77777777" w:rsidR="00551168" w:rsidRDefault="00647E4E">
            <w:pPr>
              <w:pStyle w:val="TableParagraph"/>
              <w:spacing w:before="26"/>
              <w:ind w:left="99" w:right="94"/>
              <w:rPr>
                <w:sz w:val="24"/>
              </w:rPr>
            </w:pPr>
            <w:r>
              <w:rPr>
                <w:w w:val="105"/>
                <w:sz w:val="24"/>
              </w:rPr>
              <w:t>Figures</w:t>
            </w:r>
          </w:p>
        </w:tc>
      </w:tr>
      <w:tr w:rsidR="00551168" w14:paraId="787A8EA7" w14:textId="77777777">
        <w:trPr>
          <w:trHeight w:val="1073"/>
        </w:trPr>
        <w:tc>
          <w:tcPr>
            <w:tcW w:w="4023" w:type="dxa"/>
          </w:tcPr>
          <w:p w14:paraId="18D9CA58" w14:textId="77777777" w:rsidR="00551168" w:rsidRDefault="00647E4E">
            <w:pPr>
              <w:pStyle w:val="TableParagraph"/>
              <w:spacing w:before="26" w:line="312" w:lineRule="auto"/>
              <w:ind w:left="122" w:right="523"/>
              <w:jc w:val="left"/>
              <w:rPr>
                <w:sz w:val="24"/>
              </w:rPr>
            </w:pPr>
            <w:r>
              <w:rPr>
                <w:w w:val="105"/>
                <w:sz w:val="24"/>
              </w:rPr>
              <w:t>Did you find the application assisting for completing a</w:t>
            </w:r>
          </w:p>
          <w:p w14:paraId="7634619D" w14:textId="77777777" w:rsidR="00551168" w:rsidRDefault="00647E4E">
            <w:pPr>
              <w:pStyle w:val="TableParagraph"/>
              <w:spacing w:line="276" w:lineRule="exact"/>
              <w:ind w:left="122"/>
              <w:jc w:val="left"/>
              <w:rPr>
                <w:sz w:val="24"/>
              </w:rPr>
            </w:pPr>
            <w:r>
              <w:rPr>
                <w:w w:val="105"/>
                <w:sz w:val="24"/>
              </w:rPr>
              <w:t>given task such as locating an office?</w:t>
            </w:r>
          </w:p>
        </w:tc>
        <w:tc>
          <w:tcPr>
            <w:tcW w:w="1642" w:type="dxa"/>
          </w:tcPr>
          <w:p w14:paraId="5291C775" w14:textId="77777777" w:rsidR="00551168" w:rsidRDefault="00551168">
            <w:pPr>
              <w:pStyle w:val="TableParagraph"/>
              <w:spacing w:before="4"/>
              <w:jc w:val="left"/>
              <w:rPr>
                <w:b/>
                <w:sz w:val="32"/>
              </w:rPr>
            </w:pPr>
          </w:p>
          <w:p w14:paraId="3D9DC46C" w14:textId="77777777" w:rsidR="00551168" w:rsidRDefault="00647E4E">
            <w:pPr>
              <w:pStyle w:val="TableParagraph"/>
              <w:ind w:left="117" w:right="110"/>
              <w:rPr>
                <w:sz w:val="24"/>
              </w:rPr>
            </w:pPr>
            <w:r>
              <w:rPr>
                <w:w w:val="105"/>
                <w:sz w:val="24"/>
              </w:rPr>
              <w:t>Yes/No</w:t>
            </w:r>
          </w:p>
        </w:tc>
        <w:tc>
          <w:tcPr>
            <w:tcW w:w="3095" w:type="dxa"/>
          </w:tcPr>
          <w:p w14:paraId="688532CE" w14:textId="77777777" w:rsidR="00551168" w:rsidRDefault="00551168">
            <w:pPr>
              <w:pStyle w:val="TableParagraph"/>
              <w:spacing w:before="4"/>
              <w:jc w:val="left"/>
              <w:rPr>
                <w:b/>
                <w:sz w:val="32"/>
              </w:rPr>
            </w:pPr>
          </w:p>
          <w:p w14:paraId="58FB054A" w14:textId="77777777" w:rsidR="00551168" w:rsidRDefault="00647E4E">
            <w:pPr>
              <w:pStyle w:val="TableParagraph"/>
              <w:ind w:left="119" w:right="112"/>
              <w:rPr>
                <w:sz w:val="24"/>
              </w:rPr>
            </w:pPr>
            <w:r>
              <w:rPr>
                <w:w w:val="105"/>
                <w:sz w:val="24"/>
              </w:rPr>
              <w:t>Yes (1)</w:t>
            </w:r>
          </w:p>
        </w:tc>
        <w:tc>
          <w:tcPr>
            <w:tcW w:w="1000" w:type="dxa"/>
          </w:tcPr>
          <w:p w14:paraId="3106DCC6" w14:textId="77777777" w:rsidR="00551168" w:rsidRDefault="00551168">
            <w:pPr>
              <w:pStyle w:val="TableParagraph"/>
              <w:spacing w:before="4"/>
              <w:jc w:val="left"/>
              <w:rPr>
                <w:b/>
                <w:sz w:val="32"/>
              </w:rPr>
            </w:pPr>
          </w:p>
          <w:p w14:paraId="6F505931" w14:textId="77777777" w:rsidR="00551168" w:rsidRDefault="00647E4E">
            <w:pPr>
              <w:pStyle w:val="TableParagraph"/>
              <w:ind w:left="99" w:right="93"/>
              <w:rPr>
                <w:sz w:val="24"/>
              </w:rPr>
            </w:pPr>
            <w:r>
              <w:rPr>
                <w:sz w:val="24"/>
              </w:rPr>
              <w:t>57</w:t>
            </w:r>
          </w:p>
        </w:tc>
      </w:tr>
      <w:tr w:rsidR="00551168" w14:paraId="02976225" w14:textId="77777777">
        <w:trPr>
          <w:trHeight w:val="1073"/>
        </w:trPr>
        <w:tc>
          <w:tcPr>
            <w:tcW w:w="4023" w:type="dxa"/>
          </w:tcPr>
          <w:p w14:paraId="10BFA591" w14:textId="77777777" w:rsidR="00551168" w:rsidRDefault="00647E4E">
            <w:pPr>
              <w:pStyle w:val="TableParagraph"/>
              <w:spacing w:before="26"/>
              <w:ind w:left="122"/>
              <w:jc w:val="left"/>
              <w:rPr>
                <w:sz w:val="24"/>
              </w:rPr>
            </w:pPr>
            <w:r>
              <w:rPr>
                <w:sz w:val="24"/>
              </w:rPr>
              <w:t>Give a rating of how well</w:t>
            </w:r>
          </w:p>
          <w:p w14:paraId="233F59C2" w14:textId="77777777" w:rsidR="00551168" w:rsidRDefault="00647E4E">
            <w:pPr>
              <w:pStyle w:val="TableParagraph"/>
              <w:spacing w:line="360" w:lineRule="atLeast"/>
              <w:ind w:left="122" w:right="523"/>
              <w:jc w:val="left"/>
              <w:rPr>
                <w:sz w:val="24"/>
              </w:rPr>
            </w:pPr>
            <w:r>
              <w:rPr>
                <w:w w:val="105"/>
                <w:sz w:val="24"/>
              </w:rPr>
              <w:t>the application assisted the user in the video.</w:t>
            </w:r>
          </w:p>
        </w:tc>
        <w:tc>
          <w:tcPr>
            <w:tcW w:w="1642" w:type="dxa"/>
          </w:tcPr>
          <w:p w14:paraId="50633627" w14:textId="77777777" w:rsidR="00551168" w:rsidRDefault="00551168">
            <w:pPr>
              <w:pStyle w:val="TableParagraph"/>
              <w:spacing w:before="4"/>
              <w:jc w:val="left"/>
              <w:rPr>
                <w:b/>
                <w:sz w:val="32"/>
              </w:rPr>
            </w:pPr>
          </w:p>
          <w:p w14:paraId="0921455F" w14:textId="77777777" w:rsidR="00551168" w:rsidRDefault="00647E4E">
            <w:pPr>
              <w:pStyle w:val="TableParagraph"/>
              <w:ind w:left="117" w:right="110"/>
              <w:rPr>
                <w:sz w:val="24"/>
              </w:rPr>
            </w:pPr>
            <w:r>
              <w:rPr>
                <w:w w:val="105"/>
                <w:sz w:val="24"/>
              </w:rPr>
              <w:t>5-Star Rating</w:t>
            </w:r>
          </w:p>
        </w:tc>
        <w:tc>
          <w:tcPr>
            <w:tcW w:w="3095" w:type="dxa"/>
          </w:tcPr>
          <w:p w14:paraId="5C6F00C3" w14:textId="77777777" w:rsidR="00551168" w:rsidRDefault="00551168">
            <w:pPr>
              <w:pStyle w:val="TableParagraph"/>
              <w:spacing w:before="4"/>
              <w:jc w:val="left"/>
              <w:rPr>
                <w:b/>
                <w:sz w:val="32"/>
              </w:rPr>
            </w:pPr>
          </w:p>
          <w:p w14:paraId="297D1BF9" w14:textId="77777777" w:rsidR="00551168" w:rsidRDefault="00647E4E">
            <w:pPr>
              <w:pStyle w:val="TableParagraph"/>
              <w:ind w:left="119" w:right="112"/>
              <w:rPr>
                <w:sz w:val="24"/>
              </w:rPr>
            </w:pPr>
            <w:r>
              <w:rPr>
                <w:w w:val="105"/>
                <w:sz w:val="24"/>
              </w:rPr>
              <w:t>Good (2.27)</w:t>
            </w:r>
          </w:p>
        </w:tc>
        <w:tc>
          <w:tcPr>
            <w:tcW w:w="1000" w:type="dxa"/>
          </w:tcPr>
          <w:p w14:paraId="3FA6DED9" w14:textId="77777777" w:rsidR="00551168" w:rsidRDefault="00551168">
            <w:pPr>
              <w:pStyle w:val="TableParagraph"/>
              <w:spacing w:before="4"/>
              <w:jc w:val="left"/>
              <w:rPr>
                <w:b/>
                <w:sz w:val="32"/>
              </w:rPr>
            </w:pPr>
          </w:p>
          <w:p w14:paraId="7FBFF7EE" w14:textId="77777777" w:rsidR="00551168" w:rsidRDefault="00647E4E">
            <w:pPr>
              <w:pStyle w:val="TableParagraph"/>
              <w:ind w:left="99" w:right="93"/>
              <w:rPr>
                <w:sz w:val="24"/>
              </w:rPr>
            </w:pPr>
            <w:r>
              <w:rPr>
                <w:sz w:val="24"/>
              </w:rPr>
              <w:t>58</w:t>
            </w:r>
          </w:p>
        </w:tc>
      </w:tr>
      <w:tr w:rsidR="00551168" w14:paraId="519AD01D" w14:textId="77777777">
        <w:trPr>
          <w:trHeight w:val="715"/>
        </w:trPr>
        <w:tc>
          <w:tcPr>
            <w:tcW w:w="4023" w:type="dxa"/>
          </w:tcPr>
          <w:p w14:paraId="049CE283" w14:textId="77777777" w:rsidR="00551168" w:rsidRDefault="00647E4E">
            <w:pPr>
              <w:pStyle w:val="TableParagraph"/>
              <w:spacing w:before="26"/>
              <w:ind w:left="122"/>
              <w:jc w:val="left"/>
              <w:rPr>
                <w:sz w:val="24"/>
              </w:rPr>
            </w:pPr>
            <w:r>
              <w:rPr>
                <w:w w:val="105"/>
                <w:sz w:val="24"/>
              </w:rPr>
              <w:t>Was the information augmented</w:t>
            </w:r>
          </w:p>
          <w:p w14:paraId="11AA707F" w14:textId="77777777" w:rsidR="00551168" w:rsidRDefault="00647E4E">
            <w:pPr>
              <w:pStyle w:val="TableParagraph"/>
              <w:spacing w:before="82"/>
              <w:ind w:left="122"/>
              <w:jc w:val="left"/>
              <w:rPr>
                <w:sz w:val="24"/>
              </w:rPr>
            </w:pPr>
            <w:r>
              <w:rPr>
                <w:w w:val="105"/>
                <w:sz w:val="24"/>
              </w:rPr>
              <w:t>helpful or not?</w:t>
            </w:r>
          </w:p>
        </w:tc>
        <w:tc>
          <w:tcPr>
            <w:tcW w:w="1642" w:type="dxa"/>
          </w:tcPr>
          <w:p w14:paraId="52AA6562" w14:textId="77777777" w:rsidR="00551168" w:rsidRDefault="00647E4E">
            <w:pPr>
              <w:pStyle w:val="TableParagraph"/>
              <w:spacing w:before="193"/>
              <w:ind w:left="117" w:right="110"/>
              <w:rPr>
                <w:sz w:val="24"/>
              </w:rPr>
            </w:pPr>
            <w:r>
              <w:rPr>
                <w:w w:val="105"/>
                <w:sz w:val="24"/>
              </w:rPr>
              <w:t>Yes/No</w:t>
            </w:r>
          </w:p>
        </w:tc>
        <w:tc>
          <w:tcPr>
            <w:tcW w:w="3095" w:type="dxa"/>
          </w:tcPr>
          <w:p w14:paraId="6E004677" w14:textId="77777777" w:rsidR="00551168" w:rsidRDefault="00647E4E">
            <w:pPr>
              <w:pStyle w:val="TableParagraph"/>
              <w:spacing w:before="193"/>
              <w:ind w:left="119" w:right="112"/>
              <w:rPr>
                <w:sz w:val="24"/>
              </w:rPr>
            </w:pPr>
            <w:r>
              <w:rPr>
                <w:sz w:val="24"/>
              </w:rPr>
              <w:t>Yes (1.03)</w:t>
            </w:r>
          </w:p>
        </w:tc>
        <w:tc>
          <w:tcPr>
            <w:tcW w:w="1000" w:type="dxa"/>
          </w:tcPr>
          <w:p w14:paraId="1B9C2DEE" w14:textId="77777777" w:rsidR="00551168" w:rsidRDefault="00647E4E">
            <w:pPr>
              <w:pStyle w:val="TableParagraph"/>
              <w:spacing w:before="193"/>
              <w:ind w:left="99" w:right="93"/>
              <w:rPr>
                <w:sz w:val="24"/>
              </w:rPr>
            </w:pPr>
            <w:r>
              <w:rPr>
                <w:sz w:val="24"/>
              </w:rPr>
              <w:t>59</w:t>
            </w:r>
          </w:p>
        </w:tc>
      </w:tr>
      <w:tr w:rsidR="00551168" w14:paraId="2E7E1995" w14:textId="77777777">
        <w:trPr>
          <w:trHeight w:val="715"/>
        </w:trPr>
        <w:tc>
          <w:tcPr>
            <w:tcW w:w="4023" w:type="dxa"/>
          </w:tcPr>
          <w:p w14:paraId="3B2EBB68" w14:textId="77777777" w:rsidR="00551168" w:rsidRDefault="00647E4E">
            <w:pPr>
              <w:pStyle w:val="TableParagraph"/>
              <w:spacing w:before="26"/>
              <w:ind w:left="122"/>
              <w:jc w:val="left"/>
              <w:rPr>
                <w:sz w:val="24"/>
              </w:rPr>
            </w:pPr>
            <w:r>
              <w:rPr>
                <w:w w:val="105"/>
                <w:sz w:val="24"/>
              </w:rPr>
              <w:t>Rate on how helpful</w:t>
            </w:r>
          </w:p>
          <w:p w14:paraId="0AD85A94" w14:textId="77777777" w:rsidR="00551168" w:rsidRDefault="00647E4E">
            <w:pPr>
              <w:pStyle w:val="TableParagraph"/>
              <w:spacing w:before="82"/>
              <w:ind w:left="122"/>
              <w:jc w:val="left"/>
              <w:rPr>
                <w:sz w:val="24"/>
              </w:rPr>
            </w:pPr>
            <w:r>
              <w:rPr>
                <w:w w:val="105"/>
                <w:sz w:val="24"/>
              </w:rPr>
              <w:t>the information augmented was?</w:t>
            </w:r>
          </w:p>
        </w:tc>
        <w:tc>
          <w:tcPr>
            <w:tcW w:w="1642" w:type="dxa"/>
          </w:tcPr>
          <w:p w14:paraId="2917926B" w14:textId="77777777" w:rsidR="00551168" w:rsidRDefault="00647E4E">
            <w:pPr>
              <w:pStyle w:val="TableParagraph"/>
              <w:spacing w:before="193"/>
              <w:ind w:left="117" w:right="110"/>
              <w:rPr>
                <w:sz w:val="24"/>
              </w:rPr>
            </w:pPr>
            <w:r>
              <w:rPr>
                <w:w w:val="105"/>
                <w:sz w:val="24"/>
              </w:rPr>
              <w:t>5-Star Rating</w:t>
            </w:r>
          </w:p>
        </w:tc>
        <w:tc>
          <w:tcPr>
            <w:tcW w:w="3095" w:type="dxa"/>
          </w:tcPr>
          <w:p w14:paraId="0858E49F" w14:textId="77777777" w:rsidR="00551168" w:rsidRDefault="00647E4E">
            <w:pPr>
              <w:pStyle w:val="TableParagraph"/>
              <w:spacing w:before="193"/>
              <w:ind w:left="118" w:right="112"/>
              <w:rPr>
                <w:sz w:val="24"/>
              </w:rPr>
            </w:pPr>
            <w:r>
              <w:rPr>
                <w:sz w:val="24"/>
              </w:rPr>
              <w:t>Helpful (4.23)</w:t>
            </w:r>
          </w:p>
        </w:tc>
        <w:tc>
          <w:tcPr>
            <w:tcW w:w="1000" w:type="dxa"/>
          </w:tcPr>
          <w:p w14:paraId="554761C1" w14:textId="77777777" w:rsidR="00551168" w:rsidRDefault="00647E4E">
            <w:pPr>
              <w:pStyle w:val="TableParagraph"/>
              <w:spacing w:before="193"/>
              <w:ind w:left="99" w:right="93"/>
              <w:rPr>
                <w:sz w:val="24"/>
              </w:rPr>
            </w:pPr>
            <w:r>
              <w:rPr>
                <w:sz w:val="24"/>
              </w:rPr>
              <w:t>60</w:t>
            </w:r>
          </w:p>
        </w:tc>
      </w:tr>
      <w:tr w:rsidR="00551168" w14:paraId="439B3A93" w14:textId="77777777">
        <w:trPr>
          <w:trHeight w:val="1073"/>
        </w:trPr>
        <w:tc>
          <w:tcPr>
            <w:tcW w:w="4023" w:type="dxa"/>
          </w:tcPr>
          <w:p w14:paraId="36A83542" w14:textId="77777777" w:rsidR="00551168" w:rsidRDefault="00647E4E">
            <w:pPr>
              <w:pStyle w:val="TableParagraph"/>
              <w:spacing w:before="26" w:line="312" w:lineRule="auto"/>
              <w:ind w:left="122"/>
              <w:jc w:val="left"/>
              <w:rPr>
                <w:sz w:val="24"/>
              </w:rPr>
            </w:pPr>
            <w:r>
              <w:rPr>
                <w:w w:val="105"/>
                <w:sz w:val="24"/>
              </w:rPr>
              <w:t xml:space="preserve">Give a rating of </w:t>
            </w:r>
            <w:r>
              <w:rPr>
                <w:spacing w:val="-3"/>
                <w:w w:val="105"/>
                <w:sz w:val="24"/>
              </w:rPr>
              <w:t xml:space="preserve">how </w:t>
            </w:r>
            <w:r>
              <w:rPr>
                <w:w w:val="105"/>
                <w:sz w:val="24"/>
              </w:rPr>
              <w:t xml:space="preserve">well </w:t>
            </w:r>
            <w:r>
              <w:rPr>
                <w:spacing w:val="-4"/>
                <w:w w:val="105"/>
                <w:sz w:val="24"/>
              </w:rPr>
              <w:t xml:space="preserve">the </w:t>
            </w:r>
            <w:r>
              <w:rPr>
                <w:w w:val="105"/>
                <w:sz w:val="24"/>
              </w:rPr>
              <w:t>application assisted the</w:t>
            </w:r>
            <w:r>
              <w:rPr>
                <w:spacing w:val="61"/>
                <w:w w:val="105"/>
                <w:sz w:val="24"/>
              </w:rPr>
              <w:t xml:space="preserve"> </w:t>
            </w:r>
            <w:r>
              <w:rPr>
                <w:w w:val="105"/>
                <w:sz w:val="24"/>
              </w:rPr>
              <w:t>user</w:t>
            </w:r>
          </w:p>
          <w:p w14:paraId="6E0FED6E" w14:textId="77777777" w:rsidR="00551168" w:rsidRDefault="00647E4E">
            <w:pPr>
              <w:pStyle w:val="TableParagraph"/>
              <w:spacing w:line="276" w:lineRule="exact"/>
              <w:ind w:left="122"/>
              <w:jc w:val="left"/>
              <w:rPr>
                <w:sz w:val="24"/>
              </w:rPr>
            </w:pPr>
            <w:r>
              <w:rPr>
                <w:w w:val="105"/>
                <w:sz w:val="24"/>
              </w:rPr>
              <w:t>in the video.</w:t>
            </w:r>
          </w:p>
        </w:tc>
        <w:tc>
          <w:tcPr>
            <w:tcW w:w="1642" w:type="dxa"/>
          </w:tcPr>
          <w:p w14:paraId="74148799" w14:textId="77777777" w:rsidR="00551168" w:rsidRDefault="00551168">
            <w:pPr>
              <w:pStyle w:val="TableParagraph"/>
              <w:spacing w:before="4"/>
              <w:jc w:val="left"/>
              <w:rPr>
                <w:b/>
                <w:sz w:val="32"/>
              </w:rPr>
            </w:pPr>
          </w:p>
          <w:p w14:paraId="52A2F57D" w14:textId="77777777" w:rsidR="00551168" w:rsidRDefault="00647E4E">
            <w:pPr>
              <w:pStyle w:val="TableParagraph"/>
              <w:ind w:left="117" w:right="110"/>
              <w:rPr>
                <w:sz w:val="24"/>
              </w:rPr>
            </w:pPr>
            <w:r>
              <w:rPr>
                <w:w w:val="105"/>
                <w:sz w:val="24"/>
              </w:rPr>
              <w:t>5-Star Rating</w:t>
            </w:r>
          </w:p>
        </w:tc>
        <w:tc>
          <w:tcPr>
            <w:tcW w:w="3095" w:type="dxa"/>
          </w:tcPr>
          <w:p w14:paraId="50B08E75" w14:textId="77777777" w:rsidR="00551168" w:rsidRDefault="00551168">
            <w:pPr>
              <w:pStyle w:val="TableParagraph"/>
              <w:spacing w:before="4"/>
              <w:jc w:val="left"/>
              <w:rPr>
                <w:b/>
                <w:sz w:val="32"/>
              </w:rPr>
            </w:pPr>
          </w:p>
          <w:p w14:paraId="2055F460" w14:textId="77777777" w:rsidR="00551168" w:rsidRDefault="00647E4E">
            <w:pPr>
              <w:pStyle w:val="TableParagraph"/>
              <w:ind w:left="119" w:right="112"/>
              <w:rPr>
                <w:sz w:val="24"/>
              </w:rPr>
            </w:pPr>
            <w:r>
              <w:rPr>
                <w:w w:val="105"/>
                <w:sz w:val="24"/>
              </w:rPr>
              <w:t>Good (4.27)</w:t>
            </w:r>
          </w:p>
        </w:tc>
        <w:tc>
          <w:tcPr>
            <w:tcW w:w="1000" w:type="dxa"/>
          </w:tcPr>
          <w:p w14:paraId="1C8CC07F" w14:textId="77777777" w:rsidR="00551168" w:rsidRDefault="00551168">
            <w:pPr>
              <w:pStyle w:val="TableParagraph"/>
              <w:spacing w:before="4"/>
              <w:jc w:val="left"/>
              <w:rPr>
                <w:b/>
                <w:sz w:val="32"/>
              </w:rPr>
            </w:pPr>
          </w:p>
          <w:p w14:paraId="5EC195C3" w14:textId="77777777" w:rsidR="00551168" w:rsidRDefault="00647E4E">
            <w:pPr>
              <w:pStyle w:val="TableParagraph"/>
              <w:ind w:left="99" w:right="93"/>
              <w:rPr>
                <w:sz w:val="24"/>
              </w:rPr>
            </w:pPr>
            <w:r>
              <w:rPr>
                <w:sz w:val="24"/>
              </w:rPr>
              <w:t>61</w:t>
            </w:r>
          </w:p>
        </w:tc>
      </w:tr>
    </w:tbl>
    <w:p w14:paraId="3522DFFC" w14:textId="77777777" w:rsidR="00551168" w:rsidRDefault="00647E4E">
      <w:pPr>
        <w:pStyle w:val="BodyText"/>
        <w:spacing w:before="81"/>
        <w:ind w:left="694" w:right="1892"/>
        <w:jc w:val="center"/>
      </w:pPr>
      <w:r>
        <w:rPr>
          <w:w w:val="105"/>
        </w:rPr>
        <w:t>Table 8:  User Evaluation</w:t>
      </w:r>
    </w:p>
    <w:p w14:paraId="15F7A46F" w14:textId="77777777" w:rsidR="00551168" w:rsidRDefault="00551168">
      <w:pPr>
        <w:jc w:val="center"/>
        <w:sectPr w:rsidR="00551168">
          <w:pgSz w:w="12240" w:h="15840"/>
          <w:pgMar w:top="1500" w:right="0" w:bottom="1300" w:left="1200" w:header="0" w:footer="1110" w:gutter="0"/>
          <w:cols w:space="720"/>
        </w:sectPr>
      </w:pPr>
    </w:p>
    <w:p w14:paraId="586C00A7" w14:textId="77777777" w:rsidR="00551168" w:rsidRDefault="00551168">
      <w:pPr>
        <w:pStyle w:val="BodyText"/>
        <w:spacing w:before="9"/>
        <w:rPr>
          <w:sz w:val="19"/>
        </w:rPr>
      </w:pPr>
    </w:p>
    <w:tbl>
      <w:tblPr>
        <w:tblW w:w="0" w:type="auto"/>
        <w:tblInd w:w="3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38"/>
        <w:gridCol w:w="1642"/>
        <w:gridCol w:w="3095"/>
        <w:gridCol w:w="1000"/>
      </w:tblGrid>
      <w:tr w:rsidR="00551168" w14:paraId="3121AA41" w14:textId="77777777">
        <w:trPr>
          <w:trHeight w:val="356"/>
        </w:trPr>
        <w:tc>
          <w:tcPr>
            <w:tcW w:w="4638" w:type="dxa"/>
          </w:tcPr>
          <w:p w14:paraId="4261E7B3" w14:textId="77777777" w:rsidR="00551168" w:rsidRDefault="00647E4E">
            <w:pPr>
              <w:pStyle w:val="TableParagraph"/>
              <w:spacing w:before="26"/>
              <w:ind w:left="122"/>
              <w:jc w:val="left"/>
              <w:rPr>
                <w:sz w:val="24"/>
              </w:rPr>
            </w:pPr>
            <w:r>
              <w:rPr>
                <w:w w:val="105"/>
                <w:sz w:val="24"/>
              </w:rPr>
              <w:t>Question</w:t>
            </w:r>
          </w:p>
        </w:tc>
        <w:tc>
          <w:tcPr>
            <w:tcW w:w="1642" w:type="dxa"/>
          </w:tcPr>
          <w:p w14:paraId="4102A07C" w14:textId="77777777" w:rsidR="00551168" w:rsidRDefault="00647E4E">
            <w:pPr>
              <w:pStyle w:val="TableParagraph"/>
              <w:spacing w:before="26"/>
              <w:ind w:left="139"/>
              <w:jc w:val="left"/>
              <w:rPr>
                <w:sz w:val="24"/>
              </w:rPr>
            </w:pPr>
            <w:r>
              <w:rPr>
                <w:w w:val="105"/>
                <w:sz w:val="24"/>
              </w:rPr>
              <w:t>Answer Type</w:t>
            </w:r>
          </w:p>
        </w:tc>
        <w:tc>
          <w:tcPr>
            <w:tcW w:w="3095" w:type="dxa"/>
          </w:tcPr>
          <w:p w14:paraId="1CD38273" w14:textId="77777777" w:rsidR="00551168" w:rsidRDefault="00647E4E">
            <w:pPr>
              <w:pStyle w:val="TableParagraph"/>
              <w:spacing w:before="26"/>
              <w:ind w:left="119" w:right="112"/>
              <w:rPr>
                <w:sz w:val="24"/>
              </w:rPr>
            </w:pPr>
            <w:r>
              <w:rPr>
                <w:w w:val="105"/>
                <w:sz w:val="24"/>
              </w:rPr>
              <w:t>Qualitative Response (Avg)</w:t>
            </w:r>
          </w:p>
        </w:tc>
        <w:tc>
          <w:tcPr>
            <w:tcW w:w="1000" w:type="dxa"/>
          </w:tcPr>
          <w:p w14:paraId="7940419A" w14:textId="77777777" w:rsidR="00551168" w:rsidRDefault="00647E4E">
            <w:pPr>
              <w:pStyle w:val="TableParagraph"/>
              <w:spacing w:before="26"/>
              <w:ind w:left="99" w:right="93"/>
              <w:rPr>
                <w:sz w:val="24"/>
              </w:rPr>
            </w:pPr>
            <w:r>
              <w:rPr>
                <w:w w:val="105"/>
                <w:sz w:val="24"/>
              </w:rPr>
              <w:t>Figures</w:t>
            </w:r>
          </w:p>
        </w:tc>
      </w:tr>
      <w:tr w:rsidR="00551168" w14:paraId="476B4EC0" w14:textId="77777777">
        <w:trPr>
          <w:trHeight w:val="1073"/>
        </w:trPr>
        <w:tc>
          <w:tcPr>
            <w:tcW w:w="4638" w:type="dxa"/>
          </w:tcPr>
          <w:p w14:paraId="738D5C72" w14:textId="77777777" w:rsidR="00551168" w:rsidRDefault="00647E4E">
            <w:pPr>
              <w:pStyle w:val="TableParagraph"/>
              <w:spacing w:before="26" w:line="312" w:lineRule="auto"/>
              <w:ind w:left="122" w:right="1600"/>
              <w:jc w:val="left"/>
              <w:rPr>
                <w:sz w:val="24"/>
              </w:rPr>
            </w:pPr>
            <w:r>
              <w:rPr>
                <w:w w:val="105"/>
                <w:sz w:val="24"/>
              </w:rPr>
              <w:t>What is the reason behind the previous given rating</w:t>
            </w:r>
          </w:p>
          <w:p w14:paraId="112083A5" w14:textId="77777777" w:rsidR="00551168" w:rsidRDefault="00647E4E">
            <w:pPr>
              <w:pStyle w:val="TableParagraph"/>
              <w:spacing w:line="276" w:lineRule="exact"/>
              <w:ind w:left="122"/>
              <w:jc w:val="left"/>
              <w:rPr>
                <w:sz w:val="24"/>
              </w:rPr>
            </w:pPr>
            <w:r>
              <w:rPr>
                <w:w w:val="105"/>
                <w:sz w:val="24"/>
              </w:rPr>
              <w:t>with regards to the user-interface?</w:t>
            </w:r>
          </w:p>
        </w:tc>
        <w:tc>
          <w:tcPr>
            <w:tcW w:w="1642" w:type="dxa"/>
          </w:tcPr>
          <w:p w14:paraId="2766F8BB" w14:textId="77777777" w:rsidR="00551168" w:rsidRDefault="00551168">
            <w:pPr>
              <w:pStyle w:val="TableParagraph"/>
              <w:spacing w:before="4"/>
              <w:jc w:val="left"/>
              <w:rPr>
                <w:sz w:val="32"/>
              </w:rPr>
            </w:pPr>
          </w:p>
          <w:p w14:paraId="3460E2B8" w14:textId="77777777" w:rsidR="00551168" w:rsidRDefault="00647E4E">
            <w:pPr>
              <w:pStyle w:val="TableParagraph"/>
              <w:ind w:left="152"/>
              <w:jc w:val="left"/>
              <w:rPr>
                <w:sz w:val="24"/>
              </w:rPr>
            </w:pPr>
            <w:r>
              <w:rPr>
                <w:w w:val="105"/>
                <w:sz w:val="24"/>
              </w:rPr>
              <w:t>Short answer</w:t>
            </w:r>
          </w:p>
        </w:tc>
        <w:tc>
          <w:tcPr>
            <w:tcW w:w="3095" w:type="dxa"/>
          </w:tcPr>
          <w:p w14:paraId="03E67CF2" w14:textId="77777777" w:rsidR="00551168" w:rsidRDefault="00551168">
            <w:pPr>
              <w:pStyle w:val="TableParagraph"/>
              <w:spacing w:before="4"/>
              <w:jc w:val="left"/>
              <w:rPr>
                <w:sz w:val="32"/>
              </w:rPr>
            </w:pPr>
          </w:p>
          <w:p w14:paraId="3C540A0F" w14:textId="77777777" w:rsidR="00551168" w:rsidRDefault="00647E4E">
            <w:pPr>
              <w:pStyle w:val="TableParagraph"/>
              <w:ind w:left="119" w:right="112"/>
              <w:rPr>
                <w:sz w:val="24"/>
              </w:rPr>
            </w:pPr>
            <w:r>
              <w:rPr>
                <w:w w:val="125"/>
                <w:sz w:val="24"/>
              </w:rPr>
              <w:t>n/a</w:t>
            </w:r>
          </w:p>
        </w:tc>
        <w:tc>
          <w:tcPr>
            <w:tcW w:w="1000" w:type="dxa"/>
          </w:tcPr>
          <w:p w14:paraId="7F12B97D" w14:textId="77777777" w:rsidR="00551168" w:rsidRDefault="00551168">
            <w:pPr>
              <w:pStyle w:val="TableParagraph"/>
              <w:spacing w:before="4"/>
              <w:jc w:val="left"/>
              <w:rPr>
                <w:sz w:val="32"/>
              </w:rPr>
            </w:pPr>
          </w:p>
          <w:p w14:paraId="0C62DAA9" w14:textId="77777777" w:rsidR="00551168" w:rsidRDefault="00647E4E">
            <w:pPr>
              <w:pStyle w:val="TableParagraph"/>
              <w:ind w:left="99" w:right="93"/>
              <w:rPr>
                <w:sz w:val="24"/>
              </w:rPr>
            </w:pPr>
            <w:r>
              <w:rPr>
                <w:sz w:val="24"/>
              </w:rPr>
              <w:t>62</w:t>
            </w:r>
          </w:p>
        </w:tc>
      </w:tr>
      <w:tr w:rsidR="00551168" w14:paraId="6A534353" w14:textId="77777777">
        <w:trPr>
          <w:trHeight w:val="715"/>
        </w:trPr>
        <w:tc>
          <w:tcPr>
            <w:tcW w:w="4638" w:type="dxa"/>
          </w:tcPr>
          <w:p w14:paraId="7AB8EEEB" w14:textId="77777777" w:rsidR="00551168" w:rsidRDefault="00647E4E">
            <w:pPr>
              <w:pStyle w:val="TableParagraph"/>
              <w:spacing w:before="26"/>
              <w:ind w:left="122"/>
              <w:jc w:val="left"/>
              <w:rPr>
                <w:sz w:val="24"/>
              </w:rPr>
            </w:pPr>
            <w:r>
              <w:rPr>
                <w:spacing w:val="-3"/>
                <w:w w:val="105"/>
                <w:sz w:val="24"/>
              </w:rPr>
              <w:t xml:space="preserve">How </w:t>
            </w:r>
            <w:r>
              <w:rPr>
                <w:w w:val="105"/>
                <w:sz w:val="24"/>
              </w:rPr>
              <w:t xml:space="preserve">helpful </w:t>
            </w:r>
            <w:r>
              <w:rPr>
                <w:spacing w:val="-3"/>
                <w:w w:val="105"/>
                <w:sz w:val="24"/>
              </w:rPr>
              <w:t xml:space="preserve">was </w:t>
            </w:r>
            <w:r>
              <w:rPr>
                <w:w w:val="105"/>
                <w:sz w:val="24"/>
              </w:rPr>
              <w:t>the</w:t>
            </w:r>
            <w:r>
              <w:rPr>
                <w:spacing w:val="51"/>
                <w:w w:val="105"/>
                <w:sz w:val="24"/>
              </w:rPr>
              <w:t xml:space="preserve"> </w:t>
            </w:r>
            <w:r>
              <w:rPr>
                <w:w w:val="105"/>
                <w:sz w:val="24"/>
              </w:rPr>
              <w:t>recommendation</w:t>
            </w:r>
          </w:p>
          <w:p w14:paraId="23B29F0A" w14:textId="77777777" w:rsidR="00551168" w:rsidRDefault="00647E4E">
            <w:pPr>
              <w:pStyle w:val="TableParagraph"/>
              <w:spacing w:before="82"/>
              <w:ind w:left="122"/>
              <w:jc w:val="left"/>
              <w:rPr>
                <w:sz w:val="24"/>
              </w:rPr>
            </w:pPr>
            <w:r>
              <w:rPr>
                <w:w w:val="105"/>
                <w:sz w:val="24"/>
              </w:rPr>
              <w:t>system provided by the application?</w:t>
            </w:r>
          </w:p>
        </w:tc>
        <w:tc>
          <w:tcPr>
            <w:tcW w:w="1642" w:type="dxa"/>
          </w:tcPr>
          <w:p w14:paraId="168C0B3E" w14:textId="77777777" w:rsidR="00551168" w:rsidRDefault="00647E4E">
            <w:pPr>
              <w:pStyle w:val="TableParagraph"/>
              <w:spacing w:before="193"/>
              <w:ind w:left="122"/>
              <w:jc w:val="left"/>
              <w:rPr>
                <w:sz w:val="24"/>
              </w:rPr>
            </w:pPr>
            <w:r>
              <w:rPr>
                <w:w w:val="105"/>
                <w:sz w:val="24"/>
              </w:rPr>
              <w:t>5-Star Rating</w:t>
            </w:r>
          </w:p>
        </w:tc>
        <w:tc>
          <w:tcPr>
            <w:tcW w:w="3095" w:type="dxa"/>
          </w:tcPr>
          <w:p w14:paraId="1597FD60" w14:textId="77777777" w:rsidR="00551168" w:rsidRDefault="00647E4E">
            <w:pPr>
              <w:pStyle w:val="TableParagraph"/>
              <w:spacing w:before="193"/>
              <w:ind w:left="118" w:right="112"/>
              <w:rPr>
                <w:sz w:val="24"/>
              </w:rPr>
            </w:pPr>
            <w:r>
              <w:rPr>
                <w:sz w:val="24"/>
              </w:rPr>
              <w:t>Helpful (4.27)</w:t>
            </w:r>
          </w:p>
        </w:tc>
        <w:tc>
          <w:tcPr>
            <w:tcW w:w="1000" w:type="dxa"/>
          </w:tcPr>
          <w:p w14:paraId="02E01A07" w14:textId="77777777" w:rsidR="00551168" w:rsidRDefault="00647E4E">
            <w:pPr>
              <w:pStyle w:val="TableParagraph"/>
              <w:spacing w:before="193"/>
              <w:ind w:left="99" w:right="93"/>
              <w:rPr>
                <w:sz w:val="24"/>
              </w:rPr>
            </w:pPr>
            <w:r>
              <w:rPr>
                <w:sz w:val="24"/>
              </w:rPr>
              <w:t>63</w:t>
            </w:r>
          </w:p>
        </w:tc>
      </w:tr>
      <w:tr w:rsidR="00551168" w14:paraId="12D00439" w14:textId="77777777">
        <w:trPr>
          <w:trHeight w:val="1073"/>
        </w:trPr>
        <w:tc>
          <w:tcPr>
            <w:tcW w:w="4638" w:type="dxa"/>
          </w:tcPr>
          <w:p w14:paraId="174ABD9E" w14:textId="77777777" w:rsidR="00551168" w:rsidRDefault="00647E4E">
            <w:pPr>
              <w:pStyle w:val="TableParagraph"/>
              <w:spacing w:before="26"/>
              <w:ind w:left="122"/>
              <w:jc w:val="left"/>
              <w:rPr>
                <w:sz w:val="24"/>
              </w:rPr>
            </w:pPr>
            <w:r>
              <w:rPr>
                <w:w w:val="110"/>
                <w:sz w:val="24"/>
              </w:rPr>
              <w:t>What is the reason</w:t>
            </w:r>
          </w:p>
          <w:p w14:paraId="2959278C" w14:textId="77777777" w:rsidR="00551168" w:rsidRDefault="00647E4E">
            <w:pPr>
              <w:pStyle w:val="TableParagraph"/>
              <w:spacing w:line="360" w:lineRule="atLeast"/>
              <w:ind w:left="122" w:right="334"/>
              <w:jc w:val="left"/>
              <w:rPr>
                <w:sz w:val="24"/>
              </w:rPr>
            </w:pPr>
            <w:r>
              <w:rPr>
                <w:w w:val="105"/>
                <w:sz w:val="24"/>
              </w:rPr>
              <w:t>behind your previous rating with regards to the recommendation system?</w:t>
            </w:r>
          </w:p>
        </w:tc>
        <w:tc>
          <w:tcPr>
            <w:tcW w:w="1642" w:type="dxa"/>
          </w:tcPr>
          <w:p w14:paraId="5C4EF4D5" w14:textId="77777777" w:rsidR="00551168" w:rsidRDefault="00551168">
            <w:pPr>
              <w:pStyle w:val="TableParagraph"/>
              <w:spacing w:before="4"/>
              <w:jc w:val="left"/>
              <w:rPr>
                <w:sz w:val="32"/>
              </w:rPr>
            </w:pPr>
          </w:p>
          <w:p w14:paraId="5C137A73" w14:textId="77777777" w:rsidR="00551168" w:rsidRDefault="00647E4E">
            <w:pPr>
              <w:pStyle w:val="TableParagraph"/>
              <w:ind w:left="123"/>
              <w:jc w:val="left"/>
              <w:rPr>
                <w:sz w:val="24"/>
              </w:rPr>
            </w:pPr>
            <w:r>
              <w:rPr>
                <w:w w:val="105"/>
                <w:sz w:val="24"/>
              </w:rPr>
              <w:t>Short Answer</w:t>
            </w:r>
          </w:p>
        </w:tc>
        <w:tc>
          <w:tcPr>
            <w:tcW w:w="3095" w:type="dxa"/>
          </w:tcPr>
          <w:p w14:paraId="724D7D45" w14:textId="77777777" w:rsidR="00551168" w:rsidRDefault="00551168">
            <w:pPr>
              <w:pStyle w:val="TableParagraph"/>
              <w:spacing w:before="4"/>
              <w:jc w:val="left"/>
              <w:rPr>
                <w:sz w:val="32"/>
              </w:rPr>
            </w:pPr>
          </w:p>
          <w:p w14:paraId="21CBA4B3" w14:textId="77777777" w:rsidR="00551168" w:rsidRDefault="00647E4E">
            <w:pPr>
              <w:pStyle w:val="TableParagraph"/>
              <w:ind w:left="119" w:right="112"/>
              <w:rPr>
                <w:sz w:val="24"/>
              </w:rPr>
            </w:pPr>
            <w:r>
              <w:rPr>
                <w:w w:val="125"/>
                <w:sz w:val="24"/>
              </w:rPr>
              <w:t>n/a</w:t>
            </w:r>
          </w:p>
        </w:tc>
        <w:tc>
          <w:tcPr>
            <w:tcW w:w="1000" w:type="dxa"/>
          </w:tcPr>
          <w:p w14:paraId="1C7A1868" w14:textId="77777777" w:rsidR="00551168" w:rsidRDefault="00551168">
            <w:pPr>
              <w:pStyle w:val="TableParagraph"/>
              <w:spacing w:before="4"/>
              <w:jc w:val="left"/>
              <w:rPr>
                <w:sz w:val="32"/>
              </w:rPr>
            </w:pPr>
          </w:p>
          <w:p w14:paraId="13071C29" w14:textId="77777777" w:rsidR="00551168" w:rsidRDefault="00647E4E">
            <w:pPr>
              <w:pStyle w:val="TableParagraph"/>
              <w:ind w:left="99" w:right="93"/>
              <w:rPr>
                <w:sz w:val="24"/>
              </w:rPr>
            </w:pPr>
            <w:r>
              <w:rPr>
                <w:sz w:val="24"/>
              </w:rPr>
              <w:t>64</w:t>
            </w:r>
          </w:p>
        </w:tc>
      </w:tr>
      <w:tr w:rsidR="00551168" w14:paraId="656EF8FE" w14:textId="77777777">
        <w:trPr>
          <w:trHeight w:val="715"/>
        </w:trPr>
        <w:tc>
          <w:tcPr>
            <w:tcW w:w="4638" w:type="dxa"/>
          </w:tcPr>
          <w:p w14:paraId="513EC271" w14:textId="77777777" w:rsidR="00551168" w:rsidRDefault="00647E4E">
            <w:pPr>
              <w:pStyle w:val="TableParagraph"/>
              <w:spacing w:before="26"/>
              <w:ind w:left="122"/>
              <w:jc w:val="left"/>
              <w:rPr>
                <w:sz w:val="24"/>
              </w:rPr>
            </w:pPr>
            <w:r>
              <w:rPr>
                <w:w w:val="105"/>
                <w:sz w:val="24"/>
              </w:rPr>
              <w:t>Would you find the application useful</w:t>
            </w:r>
          </w:p>
          <w:p w14:paraId="6FB64AAE" w14:textId="77777777" w:rsidR="00551168" w:rsidRDefault="00647E4E">
            <w:pPr>
              <w:pStyle w:val="TableParagraph"/>
              <w:spacing w:before="82"/>
              <w:ind w:left="122"/>
              <w:jc w:val="left"/>
              <w:rPr>
                <w:sz w:val="24"/>
              </w:rPr>
            </w:pPr>
            <w:r>
              <w:rPr>
                <w:w w:val="105"/>
                <w:sz w:val="24"/>
              </w:rPr>
              <w:t>for daily tasks within the workplace?</w:t>
            </w:r>
          </w:p>
        </w:tc>
        <w:tc>
          <w:tcPr>
            <w:tcW w:w="1642" w:type="dxa"/>
          </w:tcPr>
          <w:p w14:paraId="3F5BE90D" w14:textId="77777777" w:rsidR="00551168" w:rsidRDefault="00647E4E">
            <w:pPr>
              <w:pStyle w:val="TableParagraph"/>
              <w:spacing w:before="193"/>
              <w:ind w:left="438"/>
              <w:jc w:val="left"/>
              <w:rPr>
                <w:sz w:val="24"/>
              </w:rPr>
            </w:pPr>
            <w:r>
              <w:rPr>
                <w:w w:val="105"/>
                <w:sz w:val="24"/>
              </w:rPr>
              <w:t>Yes/No</w:t>
            </w:r>
          </w:p>
        </w:tc>
        <w:tc>
          <w:tcPr>
            <w:tcW w:w="3095" w:type="dxa"/>
          </w:tcPr>
          <w:p w14:paraId="44086AAB" w14:textId="77777777" w:rsidR="00551168" w:rsidRDefault="00647E4E">
            <w:pPr>
              <w:pStyle w:val="TableParagraph"/>
              <w:spacing w:before="193"/>
              <w:ind w:left="119" w:right="112"/>
              <w:rPr>
                <w:sz w:val="24"/>
              </w:rPr>
            </w:pPr>
            <w:r>
              <w:rPr>
                <w:sz w:val="24"/>
              </w:rPr>
              <w:t>Yes (1.13)</w:t>
            </w:r>
          </w:p>
        </w:tc>
        <w:tc>
          <w:tcPr>
            <w:tcW w:w="1000" w:type="dxa"/>
          </w:tcPr>
          <w:p w14:paraId="11F0FEE3" w14:textId="77777777" w:rsidR="00551168" w:rsidRDefault="00647E4E">
            <w:pPr>
              <w:pStyle w:val="TableParagraph"/>
              <w:spacing w:before="193"/>
              <w:ind w:left="99" w:right="93"/>
              <w:rPr>
                <w:sz w:val="24"/>
              </w:rPr>
            </w:pPr>
            <w:r>
              <w:rPr>
                <w:sz w:val="24"/>
              </w:rPr>
              <w:t>65</w:t>
            </w:r>
          </w:p>
        </w:tc>
      </w:tr>
      <w:tr w:rsidR="00551168" w14:paraId="04256ACB" w14:textId="77777777">
        <w:trPr>
          <w:trHeight w:val="715"/>
        </w:trPr>
        <w:tc>
          <w:tcPr>
            <w:tcW w:w="4638" w:type="dxa"/>
          </w:tcPr>
          <w:p w14:paraId="6D5320C1" w14:textId="77777777" w:rsidR="00551168" w:rsidRDefault="00647E4E">
            <w:pPr>
              <w:pStyle w:val="TableParagraph"/>
              <w:spacing w:before="26"/>
              <w:ind w:left="122"/>
              <w:jc w:val="left"/>
              <w:rPr>
                <w:sz w:val="24"/>
              </w:rPr>
            </w:pPr>
            <w:r>
              <w:rPr>
                <w:w w:val="105"/>
                <w:sz w:val="24"/>
              </w:rPr>
              <w:t>Do you think occlusion and lighting</w:t>
            </w:r>
          </w:p>
          <w:p w14:paraId="291C8F50" w14:textId="77777777" w:rsidR="00551168" w:rsidRDefault="00647E4E">
            <w:pPr>
              <w:pStyle w:val="TableParagraph"/>
              <w:spacing w:before="82"/>
              <w:ind w:left="122"/>
              <w:jc w:val="left"/>
              <w:rPr>
                <w:sz w:val="24"/>
              </w:rPr>
            </w:pPr>
            <w:r>
              <w:rPr>
                <w:w w:val="105"/>
                <w:sz w:val="24"/>
              </w:rPr>
              <w:t>affected the augmented reality</w:t>
            </w:r>
            <w:r>
              <w:rPr>
                <w:spacing w:val="59"/>
                <w:w w:val="105"/>
                <w:sz w:val="24"/>
              </w:rPr>
              <w:t xml:space="preserve"> </w:t>
            </w:r>
            <w:r>
              <w:rPr>
                <w:spacing w:val="-3"/>
                <w:w w:val="105"/>
                <w:sz w:val="24"/>
              </w:rPr>
              <w:t>much?</w:t>
            </w:r>
          </w:p>
        </w:tc>
        <w:tc>
          <w:tcPr>
            <w:tcW w:w="1642" w:type="dxa"/>
          </w:tcPr>
          <w:p w14:paraId="47B2CC00" w14:textId="77777777" w:rsidR="00551168" w:rsidRDefault="00647E4E">
            <w:pPr>
              <w:pStyle w:val="TableParagraph"/>
              <w:spacing w:before="193"/>
              <w:ind w:left="438"/>
              <w:jc w:val="left"/>
              <w:rPr>
                <w:sz w:val="24"/>
              </w:rPr>
            </w:pPr>
            <w:r>
              <w:rPr>
                <w:w w:val="105"/>
                <w:sz w:val="24"/>
              </w:rPr>
              <w:t>Yes/No</w:t>
            </w:r>
          </w:p>
        </w:tc>
        <w:tc>
          <w:tcPr>
            <w:tcW w:w="3095" w:type="dxa"/>
          </w:tcPr>
          <w:p w14:paraId="3148F0F8" w14:textId="77777777" w:rsidR="00551168" w:rsidRDefault="00647E4E">
            <w:pPr>
              <w:pStyle w:val="TableParagraph"/>
              <w:spacing w:before="193"/>
              <w:ind w:left="119" w:right="112"/>
              <w:rPr>
                <w:sz w:val="24"/>
              </w:rPr>
            </w:pPr>
            <w:r>
              <w:rPr>
                <w:sz w:val="24"/>
              </w:rPr>
              <w:t>No (1.63)</w:t>
            </w:r>
          </w:p>
        </w:tc>
        <w:tc>
          <w:tcPr>
            <w:tcW w:w="1000" w:type="dxa"/>
          </w:tcPr>
          <w:p w14:paraId="5651332F" w14:textId="77777777" w:rsidR="00551168" w:rsidRDefault="00647E4E">
            <w:pPr>
              <w:pStyle w:val="TableParagraph"/>
              <w:spacing w:before="193"/>
              <w:ind w:left="99" w:right="93"/>
              <w:rPr>
                <w:sz w:val="24"/>
              </w:rPr>
            </w:pPr>
            <w:r>
              <w:rPr>
                <w:sz w:val="24"/>
              </w:rPr>
              <w:t>66</w:t>
            </w:r>
          </w:p>
        </w:tc>
      </w:tr>
      <w:tr w:rsidR="00551168" w14:paraId="4D836FC8" w14:textId="77777777">
        <w:trPr>
          <w:trHeight w:val="715"/>
        </w:trPr>
        <w:tc>
          <w:tcPr>
            <w:tcW w:w="4638" w:type="dxa"/>
          </w:tcPr>
          <w:p w14:paraId="2A7EA39F" w14:textId="77777777" w:rsidR="00551168" w:rsidRDefault="00647E4E">
            <w:pPr>
              <w:pStyle w:val="TableParagraph"/>
              <w:spacing w:before="26"/>
              <w:ind w:left="122"/>
              <w:jc w:val="left"/>
              <w:rPr>
                <w:sz w:val="24"/>
              </w:rPr>
            </w:pPr>
            <w:r>
              <w:rPr>
                <w:w w:val="110"/>
                <w:sz w:val="24"/>
              </w:rPr>
              <w:t>Did</w:t>
            </w:r>
            <w:r>
              <w:rPr>
                <w:spacing w:val="-11"/>
                <w:w w:val="110"/>
                <w:sz w:val="24"/>
              </w:rPr>
              <w:t xml:space="preserve"> </w:t>
            </w:r>
            <w:r>
              <w:rPr>
                <w:w w:val="110"/>
                <w:sz w:val="24"/>
              </w:rPr>
              <w:t>the</w:t>
            </w:r>
            <w:r>
              <w:rPr>
                <w:spacing w:val="-11"/>
                <w:w w:val="110"/>
                <w:sz w:val="24"/>
              </w:rPr>
              <w:t xml:space="preserve"> </w:t>
            </w:r>
            <w:r>
              <w:rPr>
                <w:w w:val="110"/>
                <w:sz w:val="24"/>
              </w:rPr>
              <w:t>interaction</w:t>
            </w:r>
            <w:r>
              <w:rPr>
                <w:spacing w:val="-11"/>
                <w:w w:val="110"/>
                <w:sz w:val="24"/>
              </w:rPr>
              <w:t xml:space="preserve"> </w:t>
            </w:r>
            <w:r>
              <w:rPr>
                <w:w w:val="110"/>
                <w:sz w:val="24"/>
              </w:rPr>
              <w:t>with</w:t>
            </w:r>
            <w:r>
              <w:rPr>
                <w:spacing w:val="-10"/>
                <w:w w:val="110"/>
                <w:sz w:val="24"/>
              </w:rPr>
              <w:t xml:space="preserve"> </w:t>
            </w:r>
            <w:r>
              <w:rPr>
                <w:w w:val="110"/>
                <w:sz w:val="24"/>
              </w:rPr>
              <w:t>the</w:t>
            </w:r>
            <w:r>
              <w:rPr>
                <w:spacing w:val="-11"/>
                <w:w w:val="110"/>
                <w:sz w:val="24"/>
              </w:rPr>
              <w:t xml:space="preserve"> </w:t>
            </w:r>
            <w:r>
              <w:rPr>
                <w:w w:val="110"/>
                <w:sz w:val="24"/>
              </w:rPr>
              <w:t>augmented</w:t>
            </w:r>
          </w:p>
          <w:p w14:paraId="5757D53D" w14:textId="77777777" w:rsidR="00551168" w:rsidRDefault="00647E4E">
            <w:pPr>
              <w:pStyle w:val="TableParagraph"/>
              <w:spacing w:before="82"/>
              <w:ind w:left="122"/>
              <w:jc w:val="left"/>
              <w:rPr>
                <w:sz w:val="24"/>
              </w:rPr>
            </w:pPr>
            <w:r>
              <w:rPr>
                <w:w w:val="105"/>
                <w:sz w:val="24"/>
              </w:rPr>
              <w:t xml:space="preserve">environment seem natural and </w:t>
            </w:r>
            <w:r>
              <w:rPr>
                <w:spacing w:val="13"/>
                <w:w w:val="105"/>
                <w:sz w:val="24"/>
              </w:rPr>
              <w:t xml:space="preserve"> </w:t>
            </w:r>
            <w:r>
              <w:rPr>
                <w:w w:val="105"/>
                <w:sz w:val="24"/>
              </w:rPr>
              <w:t>realistic?</w:t>
            </w:r>
          </w:p>
        </w:tc>
        <w:tc>
          <w:tcPr>
            <w:tcW w:w="1642" w:type="dxa"/>
          </w:tcPr>
          <w:p w14:paraId="5F9C7421" w14:textId="77777777" w:rsidR="00551168" w:rsidRDefault="00647E4E">
            <w:pPr>
              <w:pStyle w:val="TableParagraph"/>
              <w:spacing w:before="193"/>
              <w:ind w:left="438"/>
              <w:jc w:val="left"/>
              <w:rPr>
                <w:sz w:val="24"/>
              </w:rPr>
            </w:pPr>
            <w:r>
              <w:rPr>
                <w:w w:val="105"/>
                <w:sz w:val="24"/>
              </w:rPr>
              <w:t>Yes/No</w:t>
            </w:r>
          </w:p>
        </w:tc>
        <w:tc>
          <w:tcPr>
            <w:tcW w:w="3095" w:type="dxa"/>
          </w:tcPr>
          <w:p w14:paraId="101FF035" w14:textId="77777777" w:rsidR="00551168" w:rsidRDefault="00647E4E">
            <w:pPr>
              <w:pStyle w:val="TableParagraph"/>
              <w:spacing w:before="193"/>
              <w:ind w:left="119" w:right="112"/>
              <w:rPr>
                <w:sz w:val="24"/>
              </w:rPr>
            </w:pPr>
            <w:r>
              <w:rPr>
                <w:sz w:val="24"/>
              </w:rPr>
              <w:t>Yes (1.07)</w:t>
            </w:r>
          </w:p>
        </w:tc>
        <w:tc>
          <w:tcPr>
            <w:tcW w:w="1000" w:type="dxa"/>
          </w:tcPr>
          <w:p w14:paraId="344EC90B" w14:textId="77777777" w:rsidR="00551168" w:rsidRDefault="00647E4E">
            <w:pPr>
              <w:pStyle w:val="TableParagraph"/>
              <w:spacing w:before="193"/>
              <w:ind w:left="99" w:right="93"/>
              <w:rPr>
                <w:sz w:val="24"/>
              </w:rPr>
            </w:pPr>
            <w:r>
              <w:rPr>
                <w:sz w:val="24"/>
              </w:rPr>
              <w:t>67</w:t>
            </w:r>
          </w:p>
        </w:tc>
      </w:tr>
      <w:tr w:rsidR="00551168" w14:paraId="0B05B57D" w14:textId="77777777">
        <w:trPr>
          <w:trHeight w:val="715"/>
        </w:trPr>
        <w:tc>
          <w:tcPr>
            <w:tcW w:w="4638" w:type="dxa"/>
          </w:tcPr>
          <w:p w14:paraId="46641BC1" w14:textId="77777777" w:rsidR="00551168" w:rsidRDefault="00647E4E">
            <w:pPr>
              <w:pStyle w:val="TableParagraph"/>
              <w:spacing w:before="26"/>
              <w:ind w:left="122"/>
              <w:jc w:val="left"/>
              <w:rPr>
                <w:sz w:val="24"/>
              </w:rPr>
            </w:pPr>
            <w:r>
              <w:rPr>
                <w:w w:val="110"/>
                <w:sz w:val="24"/>
              </w:rPr>
              <w:t>Give a rating to how natural and</w:t>
            </w:r>
          </w:p>
          <w:p w14:paraId="09899BA0" w14:textId="77777777" w:rsidR="00551168" w:rsidRDefault="00647E4E">
            <w:pPr>
              <w:pStyle w:val="TableParagraph"/>
              <w:spacing w:before="82"/>
              <w:ind w:left="122"/>
              <w:jc w:val="left"/>
              <w:rPr>
                <w:sz w:val="24"/>
              </w:rPr>
            </w:pPr>
            <w:r>
              <w:rPr>
                <w:w w:val="105"/>
                <w:sz w:val="24"/>
              </w:rPr>
              <w:t>realistic the interaction was?</w:t>
            </w:r>
          </w:p>
        </w:tc>
        <w:tc>
          <w:tcPr>
            <w:tcW w:w="1642" w:type="dxa"/>
          </w:tcPr>
          <w:p w14:paraId="7F23FACD" w14:textId="77777777" w:rsidR="00551168" w:rsidRDefault="00647E4E">
            <w:pPr>
              <w:pStyle w:val="TableParagraph"/>
              <w:spacing w:before="193"/>
              <w:ind w:left="122"/>
              <w:jc w:val="left"/>
              <w:rPr>
                <w:sz w:val="24"/>
              </w:rPr>
            </w:pPr>
            <w:r>
              <w:rPr>
                <w:w w:val="105"/>
                <w:sz w:val="24"/>
              </w:rPr>
              <w:t>5-Star Rating</w:t>
            </w:r>
          </w:p>
        </w:tc>
        <w:tc>
          <w:tcPr>
            <w:tcW w:w="3095" w:type="dxa"/>
          </w:tcPr>
          <w:p w14:paraId="225974B9" w14:textId="77777777" w:rsidR="00551168" w:rsidRDefault="00647E4E">
            <w:pPr>
              <w:pStyle w:val="TableParagraph"/>
              <w:spacing w:before="193"/>
              <w:ind w:left="119" w:right="112"/>
              <w:rPr>
                <w:sz w:val="24"/>
              </w:rPr>
            </w:pPr>
            <w:r>
              <w:rPr>
                <w:w w:val="105"/>
                <w:sz w:val="24"/>
              </w:rPr>
              <w:t>Good (3.87)</w:t>
            </w:r>
          </w:p>
        </w:tc>
        <w:tc>
          <w:tcPr>
            <w:tcW w:w="1000" w:type="dxa"/>
          </w:tcPr>
          <w:p w14:paraId="5CDFA68F" w14:textId="77777777" w:rsidR="00551168" w:rsidRDefault="00647E4E">
            <w:pPr>
              <w:pStyle w:val="TableParagraph"/>
              <w:spacing w:before="193"/>
              <w:ind w:left="99" w:right="93"/>
              <w:rPr>
                <w:sz w:val="24"/>
              </w:rPr>
            </w:pPr>
            <w:r>
              <w:rPr>
                <w:sz w:val="24"/>
              </w:rPr>
              <w:t>68</w:t>
            </w:r>
          </w:p>
        </w:tc>
      </w:tr>
      <w:tr w:rsidR="00551168" w14:paraId="62282547" w14:textId="77777777">
        <w:trPr>
          <w:trHeight w:val="1073"/>
        </w:trPr>
        <w:tc>
          <w:tcPr>
            <w:tcW w:w="4638" w:type="dxa"/>
          </w:tcPr>
          <w:p w14:paraId="75102159" w14:textId="77777777" w:rsidR="00551168" w:rsidRDefault="00647E4E">
            <w:pPr>
              <w:pStyle w:val="TableParagraph"/>
              <w:spacing w:before="26" w:line="312" w:lineRule="auto"/>
              <w:ind w:left="122" w:right="334"/>
              <w:jc w:val="left"/>
              <w:rPr>
                <w:sz w:val="24"/>
              </w:rPr>
            </w:pPr>
            <w:r>
              <w:rPr>
                <w:w w:val="105"/>
                <w:sz w:val="24"/>
              </w:rPr>
              <w:t>Rate your satisfaction with the freedom of interactivity and movement of the</w:t>
            </w:r>
          </w:p>
          <w:p w14:paraId="06DC423B" w14:textId="77777777" w:rsidR="00551168" w:rsidRDefault="00647E4E">
            <w:pPr>
              <w:pStyle w:val="TableParagraph"/>
              <w:spacing w:line="276" w:lineRule="exact"/>
              <w:ind w:left="122"/>
              <w:jc w:val="left"/>
              <w:rPr>
                <w:sz w:val="24"/>
              </w:rPr>
            </w:pPr>
            <w:r>
              <w:rPr>
                <w:w w:val="105"/>
                <w:sz w:val="24"/>
              </w:rPr>
              <w:t>augmented reality</w:t>
            </w:r>
          </w:p>
        </w:tc>
        <w:tc>
          <w:tcPr>
            <w:tcW w:w="1642" w:type="dxa"/>
          </w:tcPr>
          <w:p w14:paraId="4AE57E51" w14:textId="77777777" w:rsidR="00551168" w:rsidRDefault="00551168">
            <w:pPr>
              <w:pStyle w:val="TableParagraph"/>
              <w:spacing w:before="4"/>
              <w:jc w:val="left"/>
              <w:rPr>
                <w:sz w:val="32"/>
              </w:rPr>
            </w:pPr>
          </w:p>
          <w:p w14:paraId="612BBBB2" w14:textId="77777777" w:rsidR="00551168" w:rsidRDefault="00647E4E">
            <w:pPr>
              <w:pStyle w:val="TableParagraph"/>
              <w:ind w:left="122"/>
              <w:jc w:val="left"/>
              <w:rPr>
                <w:sz w:val="24"/>
              </w:rPr>
            </w:pPr>
            <w:r>
              <w:rPr>
                <w:w w:val="105"/>
                <w:sz w:val="24"/>
              </w:rPr>
              <w:t>5-Star Rating</w:t>
            </w:r>
          </w:p>
        </w:tc>
        <w:tc>
          <w:tcPr>
            <w:tcW w:w="3095" w:type="dxa"/>
          </w:tcPr>
          <w:p w14:paraId="65CC866F" w14:textId="77777777" w:rsidR="00551168" w:rsidRDefault="00551168">
            <w:pPr>
              <w:pStyle w:val="TableParagraph"/>
              <w:spacing w:before="4"/>
              <w:jc w:val="left"/>
              <w:rPr>
                <w:sz w:val="32"/>
              </w:rPr>
            </w:pPr>
          </w:p>
          <w:p w14:paraId="724E4A4E" w14:textId="77777777" w:rsidR="00551168" w:rsidRDefault="00647E4E">
            <w:pPr>
              <w:pStyle w:val="TableParagraph"/>
              <w:ind w:left="119" w:right="111"/>
              <w:rPr>
                <w:sz w:val="24"/>
              </w:rPr>
            </w:pPr>
            <w:r>
              <w:rPr>
                <w:sz w:val="24"/>
              </w:rPr>
              <w:t>Satisfied (4.33)</w:t>
            </w:r>
          </w:p>
        </w:tc>
        <w:tc>
          <w:tcPr>
            <w:tcW w:w="1000" w:type="dxa"/>
          </w:tcPr>
          <w:p w14:paraId="40858773" w14:textId="77777777" w:rsidR="00551168" w:rsidRDefault="00551168">
            <w:pPr>
              <w:pStyle w:val="TableParagraph"/>
              <w:spacing w:before="4"/>
              <w:jc w:val="left"/>
              <w:rPr>
                <w:sz w:val="32"/>
              </w:rPr>
            </w:pPr>
          </w:p>
          <w:p w14:paraId="5DAA1D05" w14:textId="77777777" w:rsidR="00551168" w:rsidRDefault="00647E4E">
            <w:pPr>
              <w:pStyle w:val="TableParagraph"/>
              <w:ind w:left="99" w:right="93"/>
              <w:rPr>
                <w:sz w:val="24"/>
              </w:rPr>
            </w:pPr>
            <w:r>
              <w:rPr>
                <w:sz w:val="24"/>
              </w:rPr>
              <w:t>69</w:t>
            </w:r>
          </w:p>
        </w:tc>
      </w:tr>
      <w:tr w:rsidR="00551168" w14:paraId="52229069" w14:textId="77777777">
        <w:trPr>
          <w:trHeight w:val="356"/>
        </w:trPr>
        <w:tc>
          <w:tcPr>
            <w:tcW w:w="4638" w:type="dxa"/>
          </w:tcPr>
          <w:p w14:paraId="392AF42D" w14:textId="77777777" w:rsidR="00551168" w:rsidRDefault="00647E4E">
            <w:pPr>
              <w:pStyle w:val="TableParagraph"/>
              <w:spacing w:before="26"/>
              <w:ind w:left="122"/>
              <w:jc w:val="left"/>
              <w:rPr>
                <w:sz w:val="24"/>
              </w:rPr>
            </w:pPr>
            <w:r>
              <w:rPr>
                <w:w w:val="105"/>
                <w:sz w:val="24"/>
              </w:rPr>
              <w:t>Is the camera tracking system stable?</w:t>
            </w:r>
          </w:p>
        </w:tc>
        <w:tc>
          <w:tcPr>
            <w:tcW w:w="1642" w:type="dxa"/>
          </w:tcPr>
          <w:p w14:paraId="3FE644F4" w14:textId="77777777" w:rsidR="00551168" w:rsidRDefault="00647E4E">
            <w:pPr>
              <w:pStyle w:val="TableParagraph"/>
              <w:spacing w:before="26"/>
              <w:ind w:left="122"/>
              <w:jc w:val="left"/>
              <w:rPr>
                <w:sz w:val="24"/>
              </w:rPr>
            </w:pPr>
            <w:r>
              <w:rPr>
                <w:w w:val="105"/>
                <w:sz w:val="24"/>
              </w:rPr>
              <w:t>Yes/No</w:t>
            </w:r>
          </w:p>
        </w:tc>
        <w:tc>
          <w:tcPr>
            <w:tcW w:w="3095" w:type="dxa"/>
          </w:tcPr>
          <w:p w14:paraId="7FF01FFA" w14:textId="77777777" w:rsidR="00551168" w:rsidRDefault="00647E4E">
            <w:pPr>
              <w:pStyle w:val="TableParagraph"/>
              <w:spacing w:before="26"/>
              <w:ind w:left="119" w:right="112"/>
              <w:rPr>
                <w:sz w:val="24"/>
              </w:rPr>
            </w:pPr>
            <w:r>
              <w:rPr>
                <w:sz w:val="24"/>
              </w:rPr>
              <w:t>Yes (1.1)</w:t>
            </w:r>
          </w:p>
        </w:tc>
        <w:tc>
          <w:tcPr>
            <w:tcW w:w="1000" w:type="dxa"/>
          </w:tcPr>
          <w:p w14:paraId="3A07A3C5" w14:textId="77777777" w:rsidR="00551168" w:rsidRDefault="00647E4E">
            <w:pPr>
              <w:pStyle w:val="TableParagraph"/>
              <w:spacing w:before="26"/>
              <w:ind w:left="99" w:right="93"/>
              <w:rPr>
                <w:sz w:val="24"/>
              </w:rPr>
            </w:pPr>
            <w:r>
              <w:rPr>
                <w:sz w:val="24"/>
              </w:rPr>
              <w:t>70</w:t>
            </w:r>
          </w:p>
        </w:tc>
      </w:tr>
      <w:tr w:rsidR="00551168" w14:paraId="5090AAC5" w14:textId="77777777">
        <w:trPr>
          <w:trHeight w:val="356"/>
        </w:trPr>
        <w:tc>
          <w:tcPr>
            <w:tcW w:w="4638" w:type="dxa"/>
          </w:tcPr>
          <w:p w14:paraId="130AEFCD" w14:textId="77777777" w:rsidR="00551168" w:rsidRDefault="00647E4E">
            <w:pPr>
              <w:pStyle w:val="TableParagraph"/>
              <w:spacing w:before="26"/>
              <w:ind w:left="122"/>
              <w:jc w:val="left"/>
              <w:rPr>
                <w:sz w:val="24"/>
              </w:rPr>
            </w:pPr>
            <w:r>
              <w:rPr>
                <w:w w:val="105"/>
                <w:sz w:val="24"/>
              </w:rPr>
              <w:t>Any improvements you might recommend?</w:t>
            </w:r>
          </w:p>
        </w:tc>
        <w:tc>
          <w:tcPr>
            <w:tcW w:w="1642" w:type="dxa"/>
          </w:tcPr>
          <w:p w14:paraId="259E5547" w14:textId="77777777" w:rsidR="00551168" w:rsidRDefault="00647E4E">
            <w:pPr>
              <w:pStyle w:val="TableParagraph"/>
              <w:spacing w:before="26"/>
              <w:ind w:left="122"/>
              <w:jc w:val="left"/>
              <w:rPr>
                <w:sz w:val="24"/>
              </w:rPr>
            </w:pPr>
            <w:r>
              <w:rPr>
                <w:w w:val="105"/>
                <w:sz w:val="24"/>
              </w:rPr>
              <w:t>Short Answer</w:t>
            </w:r>
          </w:p>
        </w:tc>
        <w:tc>
          <w:tcPr>
            <w:tcW w:w="3095" w:type="dxa"/>
          </w:tcPr>
          <w:p w14:paraId="463A5B69" w14:textId="77777777" w:rsidR="00551168" w:rsidRDefault="00647E4E">
            <w:pPr>
              <w:pStyle w:val="TableParagraph"/>
              <w:spacing w:before="26"/>
              <w:ind w:left="119" w:right="112"/>
              <w:rPr>
                <w:sz w:val="24"/>
              </w:rPr>
            </w:pPr>
            <w:r>
              <w:rPr>
                <w:w w:val="125"/>
                <w:sz w:val="24"/>
              </w:rPr>
              <w:t>n/a</w:t>
            </w:r>
          </w:p>
        </w:tc>
        <w:tc>
          <w:tcPr>
            <w:tcW w:w="1000" w:type="dxa"/>
          </w:tcPr>
          <w:p w14:paraId="47D1A416" w14:textId="77777777" w:rsidR="00551168" w:rsidRDefault="00647E4E">
            <w:pPr>
              <w:pStyle w:val="TableParagraph"/>
              <w:spacing w:before="26"/>
              <w:ind w:left="99" w:right="93"/>
              <w:rPr>
                <w:sz w:val="24"/>
              </w:rPr>
            </w:pPr>
            <w:r>
              <w:rPr>
                <w:sz w:val="24"/>
              </w:rPr>
              <w:t>71</w:t>
            </w:r>
          </w:p>
        </w:tc>
      </w:tr>
    </w:tbl>
    <w:p w14:paraId="58F42C0B" w14:textId="77777777" w:rsidR="00551168" w:rsidRDefault="00647E4E">
      <w:pPr>
        <w:pStyle w:val="BodyText"/>
        <w:spacing w:before="81"/>
        <w:ind w:left="3633"/>
      </w:pPr>
      <w:r>
        <w:rPr>
          <w:w w:val="105"/>
        </w:rPr>
        <w:t>Table 9: User Evaluation</w:t>
      </w:r>
    </w:p>
    <w:p w14:paraId="2A4A9217" w14:textId="77777777" w:rsidR="00551168" w:rsidRDefault="00551168">
      <w:pPr>
        <w:pStyle w:val="BodyText"/>
      </w:pPr>
    </w:p>
    <w:p w14:paraId="09D34C02" w14:textId="77777777" w:rsidR="00551168" w:rsidRDefault="00647E4E">
      <w:pPr>
        <w:pStyle w:val="BodyText"/>
        <w:spacing w:before="172" w:line="312" w:lineRule="auto"/>
        <w:ind w:left="330" w:right="1527" w:firstLine="351"/>
        <w:jc w:val="both"/>
      </w:pPr>
      <w:r>
        <w:rPr>
          <w:w w:val="105"/>
        </w:rPr>
        <w:t xml:space="preserve">The questionnaire </w:t>
      </w:r>
      <w:r>
        <w:rPr>
          <w:spacing w:val="-3"/>
          <w:w w:val="105"/>
        </w:rPr>
        <w:t xml:space="preserve">was </w:t>
      </w:r>
      <w:r>
        <w:rPr>
          <w:w w:val="105"/>
        </w:rPr>
        <w:t xml:space="preserve">used in order to collect qualitative data from users with regards to the system’s usability and applicability. The questionnaire followed a similar form of The System Usability (SUS) framework. Most questions could </w:t>
      </w:r>
      <w:r>
        <w:rPr>
          <w:spacing w:val="3"/>
          <w:w w:val="105"/>
        </w:rPr>
        <w:t xml:space="preserve">be </w:t>
      </w:r>
      <w:r>
        <w:rPr>
          <w:w w:val="105"/>
        </w:rPr>
        <w:t xml:space="preserve">answered in a 5-star rat- ing frame, where one star meant </w:t>
      </w:r>
      <w:r>
        <w:rPr>
          <w:spacing w:val="-4"/>
          <w:w w:val="105"/>
        </w:rPr>
        <w:t xml:space="preserve">”Very </w:t>
      </w:r>
      <w:r>
        <w:rPr>
          <w:w w:val="105"/>
        </w:rPr>
        <w:t xml:space="preserve">Poor” of rating whilst 5 stars meant ”Excellent”, some were </w:t>
      </w:r>
      <w:r>
        <w:rPr>
          <w:spacing w:val="-3"/>
          <w:w w:val="105"/>
        </w:rPr>
        <w:t xml:space="preserve">yes </w:t>
      </w:r>
      <w:r>
        <w:rPr>
          <w:w w:val="105"/>
        </w:rPr>
        <w:t xml:space="preserve">or no questions and others were short answer questions simply to acquire more detail on what the users liked or disliked. The application </w:t>
      </w:r>
      <w:r>
        <w:rPr>
          <w:spacing w:val="-3"/>
          <w:w w:val="105"/>
        </w:rPr>
        <w:t xml:space="preserve">was </w:t>
      </w:r>
      <w:r>
        <w:rPr>
          <w:w w:val="105"/>
        </w:rPr>
        <w:t xml:space="preserve">tested to its limits outlining its successful features and its unsuccessful ones via video streaming to </w:t>
      </w:r>
      <w:r>
        <w:rPr>
          <w:spacing w:val="-3"/>
          <w:w w:val="105"/>
        </w:rPr>
        <w:t xml:space="preserve">avoid any </w:t>
      </w:r>
      <w:r>
        <w:rPr>
          <w:w w:val="105"/>
        </w:rPr>
        <w:t xml:space="preserve">bias. In total 30 users participated half of them were employees working within the com- pany </w:t>
      </w:r>
      <w:r>
        <w:rPr>
          <w:spacing w:val="-7"/>
          <w:w w:val="105"/>
        </w:rPr>
        <w:t xml:space="preserve">WAAR </w:t>
      </w:r>
      <w:r>
        <w:rPr>
          <w:spacing w:val="-3"/>
          <w:w w:val="105"/>
        </w:rPr>
        <w:t xml:space="preserve">was </w:t>
      </w:r>
      <w:r>
        <w:rPr>
          <w:w w:val="105"/>
        </w:rPr>
        <w:t xml:space="preserve">applied to, whilst the other half were not employees within the </w:t>
      </w:r>
      <w:r>
        <w:rPr>
          <w:spacing w:val="-4"/>
          <w:w w:val="105"/>
        </w:rPr>
        <w:t xml:space="preserve">company. </w:t>
      </w:r>
      <w:r>
        <w:rPr>
          <w:w w:val="105"/>
        </w:rPr>
        <w:t xml:space="preserve">Each user </w:t>
      </w:r>
      <w:r>
        <w:rPr>
          <w:spacing w:val="-3"/>
          <w:w w:val="105"/>
        </w:rPr>
        <w:t xml:space="preserve">was </w:t>
      </w:r>
      <w:r>
        <w:rPr>
          <w:w w:val="105"/>
        </w:rPr>
        <w:t xml:space="preserve">given 15 questions in total to answer as shown in </w:t>
      </w:r>
      <w:ins w:id="53" w:author="Vanessa Camilleri" w:date="2020-04-16T10:12:00Z">
        <w:r w:rsidR="00123AC2">
          <w:rPr>
            <w:w w:val="105"/>
          </w:rPr>
          <w:t>T</w:t>
        </w:r>
      </w:ins>
      <w:del w:id="54" w:author="Vanessa Camilleri" w:date="2020-04-16T10:12:00Z">
        <w:r w:rsidDel="00123AC2">
          <w:rPr>
            <w:w w:val="105"/>
          </w:rPr>
          <w:delText>t</w:delText>
        </w:r>
      </w:del>
      <w:r>
        <w:rPr>
          <w:w w:val="105"/>
        </w:rPr>
        <w:t xml:space="preserve">able </w:t>
      </w:r>
      <w:commentRangeStart w:id="55"/>
      <w:r>
        <w:rPr>
          <w:w w:val="105"/>
        </w:rPr>
        <w:t>9</w:t>
      </w:r>
      <w:commentRangeEnd w:id="55"/>
      <w:r w:rsidR="00123AC2">
        <w:rPr>
          <w:rStyle w:val="CommentReference"/>
        </w:rPr>
        <w:commentReference w:id="55"/>
      </w:r>
      <w:r>
        <w:rPr>
          <w:w w:val="105"/>
        </w:rPr>
        <w:t>.</w:t>
      </w:r>
    </w:p>
    <w:p w14:paraId="0A179F6E" w14:textId="77777777" w:rsidR="00551168" w:rsidRDefault="00551168">
      <w:pPr>
        <w:spacing w:line="312" w:lineRule="auto"/>
        <w:jc w:val="both"/>
        <w:sectPr w:rsidR="00551168">
          <w:pgSz w:w="12240" w:h="15840"/>
          <w:pgMar w:top="1500" w:right="0" w:bottom="1300" w:left="1200" w:header="0" w:footer="1110" w:gutter="0"/>
          <w:cols w:space="720"/>
        </w:sectPr>
      </w:pPr>
    </w:p>
    <w:p w14:paraId="474BE300" w14:textId="77777777" w:rsidR="00551168" w:rsidRDefault="00551168">
      <w:pPr>
        <w:pStyle w:val="BodyText"/>
        <w:rPr>
          <w:sz w:val="20"/>
        </w:rPr>
      </w:pPr>
    </w:p>
    <w:p w14:paraId="45505F00" w14:textId="77777777" w:rsidR="00551168" w:rsidRDefault="00551168">
      <w:pPr>
        <w:pStyle w:val="BodyText"/>
        <w:spacing w:before="5"/>
        <w:rPr>
          <w:sz w:val="27"/>
        </w:rPr>
      </w:pPr>
    </w:p>
    <w:p w14:paraId="37596156" w14:textId="77777777" w:rsidR="00551168" w:rsidRDefault="00647E4E">
      <w:pPr>
        <w:pStyle w:val="BodyText"/>
        <w:spacing w:before="56" w:line="312" w:lineRule="auto"/>
        <w:ind w:left="330" w:right="1527" w:firstLine="351"/>
        <w:jc w:val="both"/>
      </w:pPr>
      <w:r>
        <w:rPr>
          <w:w w:val="105"/>
        </w:rPr>
        <w:t xml:space="preserve">The </w:t>
      </w:r>
      <w:commentRangeStart w:id="56"/>
      <w:r>
        <w:rPr>
          <w:w w:val="105"/>
        </w:rPr>
        <w:t>first</w:t>
      </w:r>
      <w:commentRangeEnd w:id="56"/>
      <w:r w:rsidR="00123AC2">
        <w:rPr>
          <w:rStyle w:val="CommentReference"/>
        </w:rPr>
        <w:commentReference w:id="56"/>
      </w:r>
      <w:r>
        <w:rPr>
          <w:w w:val="105"/>
        </w:rPr>
        <w:t xml:space="preserve"> six questions intended to obtain a general opinion of </w:t>
      </w:r>
      <w:r>
        <w:rPr>
          <w:spacing w:val="-3"/>
          <w:w w:val="105"/>
        </w:rPr>
        <w:t xml:space="preserve">how </w:t>
      </w:r>
      <w:r>
        <w:rPr>
          <w:w w:val="105"/>
        </w:rPr>
        <w:t xml:space="preserve">well the appli- cation managed to accomplish its intended task. </w:t>
      </w:r>
      <w:del w:id="57" w:author="Vanessa Camilleri" w:date="2020-04-16T10:14:00Z">
        <w:r w:rsidDel="00123AC2">
          <w:rPr>
            <w:w w:val="105"/>
          </w:rPr>
          <w:delText xml:space="preserve"> </w:delText>
        </w:r>
      </w:del>
      <w:r>
        <w:rPr>
          <w:w w:val="105"/>
        </w:rPr>
        <w:t xml:space="preserve">The second </w:t>
      </w:r>
      <w:r>
        <w:rPr>
          <w:spacing w:val="-5"/>
          <w:w w:val="105"/>
        </w:rPr>
        <w:t xml:space="preserve">two  </w:t>
      </w:r>
      <w:r>
        <w:rPr>
          <w:w w:val="105"/>
        </w:rPr>
        <w:t xml:space="preserve">questions were about  the </w:t>
      </w:r>
      <w:r>
        <w:rPr>
          <w:spacing w:val="-3"/>
          <w:w w:val="105"/>
        </w:rPr>
        <w:t xml:space="preserve">overall </w:t>
      </w:r>
      <w:r>
        <w:rPr>
          <w:w w:val="105"/>
        </w:rPr>
        <w:t xml:space="preserve">performance of the recommendation system applied within the AR application. The third six questions were about the overall performance of the augmented reality’s side of the application, its tracking and recognition capabilities. The last </w:t>
      </w:r>
      <w:commentRangeStart w:id="58"/>
      <w:r>
        <w:rPr>
          <w:w w:val="105"/>
        </w:rPr>
        <w:t>optional</w:t>
      </w:r>
      <w:commentRangeEnd w:id="58"/>
      <w:r w:rsidR="00123AC2">
        <w:rPr>
          <w:rStyle w:val="CommentReference"/>
        </w:rPr>
        <w:commentReference w:id="58"/>
      </w:r>
      <w:r>
        <w:rPr>
          <w:w w:val="105"/>
        </w:rPr>
        <w:t xml:space="preserve"> question </w:t>
      </w:r>
      <w:r>
        <w:rPr>
          <w:spacing w:val="-3"/>
          <w:w w:val="105"/>
        </w:rPr>
        <w:t xml:space="preserve">was </w:t>
      </w:r>
      <w:r>
        <w:rPr>
          <w:w w:val="105"/>
        </w:rPr>
        <w:t xml:space="preserve">for the users to </w:t>
      </w:r>
      <w:r>
        <w:rPr>
          <w:spacing w:val="-3"/>
          <w:w w:val="105"/>
        </w:rPr>
        <w:t xml:space="preserve">leave any </w:t>
      </w:r>
      <w:r>
        <w:rPr>
          <w:w w:val="105"/>
        </w:rPr>
        <w:t xml:space="preserve">recommendations of </w:t>
      </w:r>
      <w:r>
        <w:rPr>
          <w:spacing w:val="-3"/>
          <w:w w:val="105"/>
        </w:rPr>
        <w:t xml:space="preserve">how </w:t>
      </w:r>
      <w:r>
        <w:rPr>
          <w:w w:val="105"/>
        </w:rPr>
        <w:t xml:space="preserve">the app </w:t>
      </w:r>
      <w:r>
        <w:rPr>
          <w:spacing w:val="-3"/>
          <w:w w:val="105"/>
        </w:rPr>
        <w:t xml:space="preserve">may </w:t>
      </w:r>
      <w:r>
        <w:rPr>
          <w:spacing w:val="3"/>
          <w:w w:val="105"/>
        </w:rPr>
        <w:t xml:space="preserve">be </w:t>
      </w:r>
      <w:r>
        <w:rPr>
          <w:w w:val="105"/>
        </w:rPr>
        <w:t xml:space="preserve">improved. </w:t>
      </w:r>
      <w:commentRangeStart w:id="59"/>
      <w:r>
        <w:rPr>
          <w:w w:val="105"/>
        </w:rPr>
        <w:t xml:space="preserve">The only demographic interested in within the survey </w:t>
      </w:r>
      <w:r>
        <w:rPr>
          <w:spacing w:val="-3"/>
          <w:w w:val="105"/>
        </w:rPr>
        <w:t xml:space="preserve">was </w:t>
      </w:r>
      <w:r>
        <w:rPr>
          <w:w w:val="105"/>
        </w:rPr>
        <w:t xml:space="preserve">between those that </w:t>
      </w:r>
      <w:r>
        <w:rPr>
          <w:spacing w:val="-3"/>
          <w:w w:val="105"/>
        </w:rPr>
        <w:t xml:space="preserve">worked </w:t>
      </w:r>
      <w:r>
        <w:rPr>
          <w:w w:val="105"/>
        </w:rPr>
        <w:t xml:space="preserve">within the company and those that did not, in order to compare whether those that were not em- ployees could still managed to get the hang of </w:t>
      </w:r>
      <w:r>
        <w:rPr>
          <w:spacing w:val="-3"/>
          <w:w w:val="105"/>
        </w:rPr>
        <w:t xml:space="preserve">how </w:t>
      </w:r>
      <w:r>
        <w:rPr>
          <w:w w:val="105"/>
        </w:rPr>
        <w:t>the application functioned</w:t>
      </w:r>
      <w:commentRangeEnd w:id="59"/>
      <w:r w:rsidR="00123AC2">
        <w:rPr>
          <w:rStyle w:val="CommentReference"/>
        </w:rPr>
        <w:commentReference w:id="59"/>
      </w:r>
      <w:r>
        <w:rPr>
          <w:w w:val="105"/>
        </w:rPr>
        <w:t xml:space="preserve">. Overall the users really appreciated the application’s performance and </w:t>
      </w:r>
      <w:r>
        <w:rPr>
          <w:spacing w:val="-3"/>
          <w:w w:val="105"/>
        </w:rPr>
        <w:t xml:space="preserve">usability. </w:t>
      </w:r>
      <w:r>
        <w:rPr>
          <w:w w:val="105"/>
        </w:rPr>
        <w:t>They were impressed on</w:t>
      </w:r>
      <w:r>
        <w:rPr>
          <w:spacing w:val="13"/>
          <w:w w:val="105"/>
        </w:rPr>
        <w:t xml:space="preserve"> </w:t>
      </w:r>
      <w:r>
        <w:rPr>
          <w:w w:val="105"/>
        </w:rPr>
        <w:t>average</w:t>
      </w:r>
      <w:r>
        <w:rPr>
          <w:spacing w:val="14"/>
          <w:w w:val="105"/>
        </w:rPr>
        <w:t xml:space="preserve"> </w:t>
      </w:r>
      <w:r>
        <w:rPr>
          <w:w w:val="105"/>
        </w:rPr>
        <w:t>with</w:t>
      </w:r>
      <w:r>
        <w:rPr>
          <w:spacing w:val="13"/>
          <w:w w:val="105"/>
        </w:rPr>
        <w:t xml:space="preserve"> </w:t>
      </w:r>
      <w:r>
        <w:rPr>
          <w:w w:val="105"/>
        </w:rPr>
        <w:t>its</w:t>
      </w:r>
      <w:r>
        <w:rPr>
          <w:spacing w:val="14"/>
          <w:w w:val="105"/>
        </w:rPr>
        <w:t xml:space="preserve"> </w:t>
      </w:r>
      <w:r>
        <w:rPr>
          <w:w w:val="105"/>
        </w:rPr>
        <w:t>efficiency</w:t>
      </w:r>
      <w:r>
        <w:rPr>
          <w:spacing w:val="13"/>
          <w:w w:val="105"/>
        </w:rPr>
        <w:t xml:space="preserve"> </w:t>
      </w:r>
      <w:r>
        <w:rPr>
          <w:w w:val="105"/>
        </w:rPr>
        <w:t>and</w:t>
      </w:r>
      <w:r>
        <w:rPr>
          <w:spacing w:val="14"/>
          <w:w w:val="105"/>
        </w:rPr>
        <w:t xml:space="preserve"> </w:t>
      </w:r>
      <w:r>
        <w:rPr>
          <w:w w:val="105"/>
        </w:rPr>
        <w:t>naturalness</w:t>
      </w:r>
      <w:r>
        <w:rPr>
          <w:spacing w:val="13"/>
          <w:w w:val="105"/>
        </w:rPr>
        <w:t xml:space="preserve"> </w:t>
      </w:r>
      <w:r>
        <w:rPr>
          <w:w w:val="105"/>
        </w:rPr>
        <w:t>in</w:t>
      </w:r>
      <w:r>
        <w:rPr>
          <w:spacing w:val="14"/>
          <w:w w:val="105"/>
        </w:rPr>
        <w:t xml:space="preserve"> </w:t>
      </w:r>
      <w:r>
        <w:rPr>
          <w:w w:val="105"/>
        </w:rPr>
        <w:t>its</w:t>
      </w:r>
      <w:r>
        <w:rPr>
          <w:spacing w:val="13"/>
          <w:w w:val="105"/>
        </w:rPr>
        <w:t xml:space="preserve"> </w:t>
      </w:r>
      <w:r>
        <w:rPr>
          <w:w w:val="105"/>
        </w:rPr>
        <w:t>functionality.</w:t>
      </w:r>
    </w:p>
    <w:p w14:paraId="7AF7EE04" w14:textId="77777777" w:rsidR="00551168" w:rsidRDefault="00551168">
      <w:pPr>
        <w:pStyle w:val="BodyText"/>
        <w:spacing w:before="11"/>
        <w:rPr>
          <w:sz w:val="30"/>
        </w:rPr>
      </w:pPr>
    </w:p>
    <w:p w14:paraId="1472FE20" w14:textId="77777777" w:rsidR="00551168" w:rsidRDefault="00647E4E">
      <w:pPr>
        <w:pStyle w:val="BodyText"/>
        <w:spacing w:line="312" w:lineRule="auto"/>
        <w:ind w:left="330" w:right="1527" w:firstLine="351"/>
        <w:jc w:val="both"/>
      </w:pPr>
      <w:r>
        <w:rPr>
          <w:w w:val="105"/>
        </w:rPr>
        <w:t xml:space="preserve">The main difference between the visitors and the employees </w:t>
      </w:r>
      <w:r>
        <w:rPr>
          <w:spacing w:val="-3"/>
          <w:w w:val="105"/>
        </w:rPr>
        <w:t xml:space="preserve">was  </w:t>
      </w:r>
      <w:r>
        <w:rPr>
          <w:w w:val="105"/>
        </w:rPr>
        <w:t xml:space="preserve">that most employ-  ees found occlusion and lighting did not affect </w:t>
      </w:r>
      <w:r>
        <w:rPr>
          <w:spacing w:val="-4"/>
          <w:w w:val="105"/>
        </w:rPr>
        <w:t xml:space="preserve">much </w:t>
      </w:r>
      <w:r>
        <w:rPr>
          <w:w w:val="105"/>
        </w:rPr>
        <w:t xml:space="preserve">the AR app’s performance whilst on the other hand a </w:t>
      </w:r>
      <w:r>
        <w:rPr>
          <w:spacing w:val="2"/>
          <w:w w:val="105"/>
        </w:rPr>
        <w:t xml:space="preserve">good </w:t>
      </w:r>
      <w:r>
        <w:rPr>
          <w:w w:val="105"/>
        </w:rPr>
        <w:t xml:space="preserve">number of visitors did seem to find the latter as a problem within  the application.  Most users complained about the user interface.  They felt that it could   </w:t>
      </w:r>
      <w:r>
        <w:rPr>
          <w:spacing w:val="3"/>
          <w:w w:val="105"/>
        </w:rPr>
        <w:t xml:space="preserve">be </w:t>
      </w:r>
      <w:r>
        <w:rPr>
          <w:w w:val="105"/>
        </w:rPr>
        <w:t xml:space="preserve">improved in terms of the UI-theme </w:t>
      </w:r>
      <w:r>
        <w:rPr>
          <w:spacing w:val="-4"/>
          <w:w w:val="105"/>
        </w:rPr>
        <w:t xml:space="preserve">by </w:t>
      </w:r>
      <w:r>
        <w:rPr>
          <w:w w:val="105"/>
        </w:rPr>
        <w:t xml:space="preserve">giving more appealing colours and making some instructions more visible to read, whilst also improving the information </w:t>
      </w:r>
      <w:commentRangeStart w:id="60"/>
      <w:r>
        <w:rPr>
          <w:w w:val="105"/>
        </w:rPr>
        <w:t xml:space="preserve">given explainabil- </w:t>
      </w:r>
      <w:r>
        <w:rPr>
          <w:spacing w:val="-7"/>
          <w:w w:val="105"/>
        </w:rPr>
        <w:t xml:space="preserve">ity.  </w:t>
      </w:r>
      <w:commentRangeEnd w:id="60"/>
      <w:r w:rsidR="00123AC2">
        <w:rPr>
          <w:rStyle w:val="CommentReference"/>
        </w:rPr>
        <w:commentReference w:id="60"/>
      </w:r>
      <w:r>
        <w:rPr>
          <w:w w:val="105"/>
        </w:rPr>
        <w:t xml:space="preserve">The visitors mostly found that the 3D holographic map </w:t>
      </w:r>
      <w:r>
        <w:rPr>
          <w:spacing w:val="-3"/>
          <w:w w:val="105"/>
        </w:rPr>
        <w:t xml:space="preserve">sketch was </w:t>
      </w:r>
      <w:r>
        <w:rPr>
          <w:w w:val="105"/>
        </w:rPr>
        <w:t xml:space="preserve">confusing and felt  it could </w:t>
      </w:r>
      <w:r>
        <w:rPr>
          <w:spacing w:val="3"/>
          <w:w w:val="105"/>
        </w:rPr>
        <w:t xml:space="preserve">be </w:t>
      </w:r>
      <w:r>
        <w:rPr>
          <w:w w:val="105"/>
        </w:rPr>
        <w:t xml:space="preserve">more informative and explainable. The second thing which bothered the users </w:t>
      </w:r>
      <w:r>
        <w:rPr>
          <w:spacing w:val="-3"/>
          <w:w w:val="105"/>
        </w:rPr>
        <w:t xml:space="preserve">was </w:t>
      </w:r>
      <w:r>
        <w:rPr>
          <w:w w:val="105"/>
        </w:rPr>
        <w:t xml:space="preserve">that they could not completely understand </w:t>
      </w:r>
      <w:r>
        <w:rPr>
          <w:spacing w:val="-3"/>
          <w:w w:val="105"/>
        </w:rPr>
        <w:t xml:space="preserve">how </w:t>
      </w:r>
      <w:r>
        <w:rPr>
          <w:w w:val="105"/>
        </w:rPr>
        <w:t xml:space="preserve">the recommendation </w:t>
      </w:r>
      <w:r>
        <w:rPr>
          <w:spacing w:val="-3"/>
          <w:w w:val="105"/>
        </w:rPr>
        <w:t xml:space="preserve">worked </w:t>
      </w:r>
      <w:r>
        <w:rPr>
          <w:w w:val="105"/>
        </w:rPr>
        <w:t xml:space="preserve">within  the application in terms of the back-end side. This </w:t>
      </w:r>
      <w:r>
        <w:rPr>
          <w:spacing w:val="-3"/>
          <w:w w:val="105"/>
        </w:rPr>
        <w:t xml:space="preserve">may </w:t>
      </w:r>
      <w:r>
        <w:rPr>
          <w:spacing w:val="3"/>
          <w:w w:val="105"/>
        </w:rPr>
        <w:t xml:space="preserve">be </w:t>
      </w:r>
      <w:r>
        <w:rPr>
          <w:w w:val="105"/>
        </w:rPr>
        <w:t xml:space="preserve">improved </w:t>
      </w:r>
      <w:r>
        <w:rPr>
          <w:spacing w:val="-4"/>
          <w:w w:val="105"/>
        </w:rPr>
        <w:t xml:space="preserve">by </w:t>
      </w:r>
      <w:r>
        <w:rPr>
          <w:w w:val="105"/>
        </w:rPr>
        <w:t xml:space="preserve">providing an instruction phase where the users are directed step </w:t>
      </w:r>
      <w:r>
        <w:rPr>
          <w:spacing w:val="-4"/>
          <w:w w:val="105"/>
        </w:rPr>
        <w:t xml:space="preserve">by </w:t>
      </w:r>
      <w:r>
        <w:rPr>
          <w:w w:val="105"/>
        </w:rPr>
        <w:t xml:space="preserve">step </w:t>
      </w:r>
      <w:r>
        <w:rPr>
          <w:spacing w:val="-4"/>
          <w:w w:val="105"/>
        </w:rPr>
        <w:t xml:space="preserve">by </w:t>
      </w:r>
      <w:r>
        <w:rPr>
          <w:w w:val="105"/>
        </w:rPr>
        <w:t xml:space="preserve">through the application and where explanations would </w:t>
      </w:r>
      <w:r>
        <w:rPr>
          <w:spacing w:val="3"/>
          <w:w w:val="105"/>
        </w:rPr>
        <w:t xml:space="preserve">be </w:t>
      </w:r>
      <w:r>
        <w:rPr>
          <w:w w:val="105"/>
        </w:rPr>
        <w:t xml:space="preserve">provided on </w:t>
      </w:r>
      <w:r>
        <w:rPr>
          <w:spacing w:val="-3"/>
          <w:w w:val="105"/>
        </w:rPr>
        <w:t xml:space="preserve">how </w:t>
      </w:r>
      <w:r>
        <w:rPr>
          <w:w w:val="105"/>
        </w:rPr>
        <w:t>certain elements of the application func</w:t>
      </w:r>
      <w:del w:id="61" w:author="Vanessa Camilleri" w:date="2020-04-16T10:17:00Z">
        <w:r w:rsidDel="00123AC2">
          <w:rPr>
            <w:w w:val="105"/>
          </w:rPr>
          <w:delText xml:space="preserve">- </w:delText>
        </w:r>
      </w:del>
      <w:r>
        <w:rPr>
          <w:w w:val="105"/>
        </w:rPr>
        <w:t xml:space="preserve">tioned. </w:t>
      </w:r>
      <w:r>
        <w:rPr>
          <w:spacing w:val="-3"/>
          <w:w w:val="105"/>
        </w:rPr>
        <w:t xml:space="preserve">However, </w:t>
      </w:r>
      <w:bookmarkStart w:id="62" w:name="_GoBack"/>
      <w:bookmarkEnd w:id="62"/>
      <w:del w:id="63" w:author="Vanessa Camilleri" w:date="2020-04-16T10:17:00Z">
        <w:r w:rsidDel="00123AC2">
          <w:rPr>
            <w:spacing w:val="-3"/>
            <w:w w:val="105"/>
          </w:rPr>
          <w:delText xml:space="preserve"> </w:delText>
        </w:r>
      </w:del>
      <w:r>
        <w:rPr>
          <w:w w:val="105"/>
        </w:rPr>
        <w:t xml:space="preserve">most users  could see the applicability of the application in the context  it </w:t>
      </w:r>
      <w:r>
        <w:rPr>
          <w:spacing w:val="-3"/>
          <w:w w:val="105"/>
        </w:rPr>
        <w:t xml:space="preserve">was </w:t>
      </w:r>
      <w:r>
        <w:rPr>
          <w:w w:val="105"/>
        </w:rPr>
        <w:t xml:space="preserve">used in and </w:t>
      </w:r>
      <w:r>
        <w:rPr>
          <w:spacing w:val="-3"/>
          <w:w w:val="105"/>
        </w:rPr>
        <w:t xml:space="preserve">how </w:t>
      </w:r>
      <w:r>
        <w:rPr>
          <w:w w:val="105"/>
        </w:rPr>
        <w:t xml:space="preserve">it </w:t>
      </w:r>
      <w:r>
        <w:rPr>
          <w:spacing w:val="-3"/>
          <w:w w:val="105"/>
        </w:rPr>
        <w:t xml:space="preserve">may </w:t>
      </w:r>
      <w:r>
        <w:rPr>
          <w:w w:val="105"/>
        </w:rPr>
        <w:t>benefit the interns and the visitors when first stepping foot within the</w:t>
      </w:r>
      <w:r>
        <w:rPr>
          <w:spacing w:val="29"/>
          <w:w w:val="105"/>
        </w:rPr>
        <w:t xml:space="preserve"> </w:t>
      </w:r>
      <w:r>
        <w:rPr>
          <w:w w:val="105"/>
        </w:rPr>
        <w:t>workplace.</w:t>
      </w:r>
    </w:p>
    <w:p w14:paraId="1A8BD00B" w14:textId="77777777" w:rsidR="00551168" w:rsidRDefault="00551168">
      <w:pPr>
        <w:pStyle w:val="BodyText"/>
        <w:spacing w:before="1"/>
        <w:rPr>
          <w:sz w:val="33"/>
        </w:rPr>
      </w:pPr>
    </w:p>
    <w:p w14:paraId="00B8F53D" w14:textId="77777777" w:rsidR="00551168" w:rsidRDefault="00647E4E">
      <w:pPr>
        <w:pStyle w:val="ListParagraph"/>
        <w:numPr>
          <w:ilvl w:val="1"/>
          <w:numId w:val="9"/>
        </w:numPr>
        <w:tabs>
          <w:tab w:val="left" w:pos="1065"/>
          <w:tab w:val="left" w:pos="1066"/>
        </w:tabs>
        <w:rPr>
          <w:b/>
          <w:sz w:val="28"/>
        </w:rPr>
      </w:pPr>
      <w:r>
        <w:rPr>
          <w:b/>
          <w:w w:val="115"/>
          <w:sz w:val="28"/>
        </w:rPr>
        <w:t>Conclusion</w:t>
      </w:r>
    </w:p>
    <w:p w14:paraId="52A4E453" w14:textId="77777777" w:rsidR="00551168" w:rsidRDefault="00647E4E">
      <w:pPr>
        <w:pStyle w:val="BodyText"/>
        <w:spacing w:before="228" w:line="312" w:lineRule="auto"/>
        <w:ind w:left="330" w:right="1528"/>
        <w:jc w:val="both"/>
      </w:pPr>
      <w:r>
        <w:rPr>
          <w:w w:val="105"/>
        </w:rPr>
        <w:t>This</w:t>
      </w:r>
      <w:r>
        <w:rPr>
          <w:spacing w:val="-8"/>
          <w:w w:val="105"/>
        </w:rPr>
        <w:t xml:space="preserve"> </w:t>
      </w:r>
      <w:r>
        <w:rPr>
          <w:w w:val="105"/>
        </w:rPr>
        <w:t>chapter</w:t>
      </w:r>
      <w:r>
        <w:rPr>
          <w:spacing w:val="-8"/>
          <w:w w:val="105"/>
        </w:rPr>
        <w:t xml:space="preserve"> </w:t>
      </w:r>
      <w:r>
        <w:rPr>
          <w:w w:val="105"/>
        </w:rPr>
        <w:t>discussed</w:t>
      </w:r>
      <w:r>
        <w:rPr>
          <w:spacing w:val="-8"/>
          <w:w w:val="105"/>
        </w:rPr>
        <w:t xml:space="preserve"> </w:t>
      </w:r>
      <w:r>
        <w:rPr>
          <w:w w:val="105"/>
        </w:rPr>
        <w:t>in</w:t>
      </w:r>
      <w:r>
        <w:rPr>
          <w:spacing w:val="-7"/>
          <w:w w:val="105"/>
        </w:rPr>
        <w:t xml:space="preserve"> </w:t>
      </w:r>
      <w:r>
        <w:rPr>
          <w:w w:val="105"/>
        </w:rPr>
        <w:t>detail</w:t>
      </w:r>
      <w:r>
        <w:rPr>
          <w:spacing w:val="-8"/>
          <w:w w:val="105"/>
        </w:rPr>
        <w:t xml:space="preserve"> </w:t>
      </w:r>
      <w:r>
        <w:rPr>
          <w:w w:val="105"/>
        </w:rPr>
        <w:t>evaluations</w:t>
      </w:r>
      <w:r>
        <w:rPr>
          <w:spacing w:val="-8"/>
          <w:w w:val="105"/>
        </w:rPr>
        <w:t xml:space="preserve"> </w:t>
      </w:r>
      <w:r>
        <w:rPr>
          <w:w w:val="105"/>
        </w:rPr>
        <w:t>on</w:t>
      </w:r>
      <w:r>
        <w:rPr>
          <w:spacing w:val="-7"/>
          <w:w w:val="105"/>
        </w:rPr>
        <w:t xml:space="preserve"> </w:t>
      </w:r>
      <w:r>
        <w:rPr>
          <w:w w:val="105"/>
        </w:rPr>
        <w:t>the</w:t>
      </w:r>
      <w:r>
        <w:rPr>
          <w:spacing w:val="-8"/>
          <w:w w:val="105"/>
        </w:rPr>
        <w:t xml:space="preserve"> </w:t>
      </w:r>
      <w:r>
        <w:rPr>
          <w:w w:val="105"/>
        </w:rPr>
        <w:t>features</w:t>
      </w:r>
      <w:r>
        <w:rPr>
          <w:spacing w:val="-8"/>
          <w:w w:val="105"/>
        </w:rPr>
        <w:t xml:space="preserve"> </w:t>
      </w:r>
      <w:r>
        <w:rPr>
          <w:w w:val="105"/>
        </w:rPr>
        <w:t>implemented</w:t>
      </w:r>
      <w:r>
        <w:rPr>
          <w:spacing w:val="-7"/>
          <w:w w:val="105"/>
        </w:rPr>
        <w:t xml:space="preserve"> </w:t>
      </w:r>
      <w:r>
        <w:rPr>
          <w:w w:val="105"/>
        </w:rPr>
        <w:t>within</w:t>
      </w:r>
      <w:r>
        <w:rPr>
          <w:spacing w:val="-8"/>
          <w:w w:val="105"/>
        </w:rPr>
        <w:t xml:space="preserve"> </w:t>
      </w:r>
      <w:r>
        <w:rPr>
          <w:w w:val="105"/>
        </w:rPr>
        <w:t>the</w:t>
      </w:r>
      <w:r>
        <w:rPr>
          <w:spacing w:val="-8"/>
          <w:w w:val="105"/>
        </w:rPr>
        <w:t xml:space="preserve"> </w:t>
      </w:r>
      <w:r>
        <w:rPr>
          <w:w w:val="105"/>
        </w:rPr>
        <w:t>applica-</w:t>
      </w:r>
      <w:del w:id="64" w:author="Vanessa Camilleri" w:date="2020-04-16T10:17:00Z">
        <w:r w:rsidDel="00123AC2">
          <w:rPr>
            <w:w w:val="105"/>
          </w:rPr>
          <w:delText xml:space="preserve"> </w:delText>
        </w:r>
      </w:del>
      <w:r>
        <w:rPr>
          <w:w w:val="105"/>
        </w:rPr>
        <w:t>tion. The qualitative and quantitative evaluations provided show overall the application’s performance from a technical point of view and also from a usability perspective. The next chapter</w:t>
      </w:r>
      <w:r>
        <w:rPr>
          <w:spacing w:val="11"/>
          <w:w w:val="105"/>
        </w:rPr>
        <w:t xml:space="preserve"> </w:t>
      </w:r>
      <w:r>
        <w:rPr>
          <w:w w:val="105"/>
        </w:rPr>
        <w:t>will</w:t>
      </w:r>
      <w:r>
        <w:rPr>
          <w:spacing w:val="12"/>
          <w:w w:val="105"/>
        </w:rPr>
        <w:t xml:space="preserve"> </w:t>
      </w:r>
      <w:r>
        <w:rPr>
          <w:w w:val="105"/>
        </w:rPr>
        <w:t>discuss</w:t>
      </w:r>
      <w:r>
        <w:rPr>
          <w:spacing w:val="12"/>
          <w:w w:val="105"/>
        </w:rPr>
        <w:t xml:space="preserve"> </w:t>
      </w:r>
      <w:r>
        <w:rPr>
          <w:w w:val="105"/>
        </w:rPr>
        <w:t>the</w:t>
      </w:r>
      <w:r>
        <w:rPr>
          <w:spacing w:val="11"/>
          <w:w w:val="105"/>
        </w:rPr>
        <w:t xml:space="preserve"> </w:t>
      </w:r>
      <w:r>
        <w:rPr>
          <w:w w:val="105"/>
        </w:rPr>
        <w:t>future</w:t>
      </w:r>
      <w:r>
        <w:rPr>
          <w:spacing w:val="12"/>
          <w:w w:val="105"/>
        </w:rPr>
        <w:t xml:space="preserve"> </w:t>
      </w:r>
      <w:r>
        <w:rPr>
          <w:w w:val="105"/>
        </w:rPr>
        <w:t>work</w:t>
      </w:r>
      <w:r>
        <w:rPr>
          <w:spacing w:val="12"/>
          <w:w w:val="105"/>
        </w:rPr>
        <w:t xml:space="preserve"> </w:t>
      </w:r>
      <w:r>
        <w:rPr>
          <w:w w:val="105"/>
        </w:rPr>
        <w:t>and</w:t>
      </w:r>
      <w:r>
        <w:rPr>
          <w:spacing w:val="12"/>
          <w:w w:val="105"/>
        </w:rPr>
        <w:t xml:space="preserve"> </w:t>
      </w:r>
      <w:r>
        <w:rPr>
          <w:w w:val="105"/>
        </w:rPr>
        <w:t>improvements</w:t>
      </w:r>
      <w:r>
        <w:rPr>
          <w:spacing w:val="11"/>
          <w:w w:val="105"/>
        </w:rPr>
        <w:t xml:space="preserve"> </w:t>
      </w:r>
      <w:r>
        <w:rPr>
          <w:w w:val="105"/>
        </w:rPr>
        <w:t>whilst</w:t>
      </w:r>
      <w:r>
        <w:rPr>
          <w:spacing w:val="12"/>
          <w:w w:val="105"/>
        </w:rPr>
        <w:t xml:space="preserve"> </w:t>
      </w:r>
      <w:r>
        <w:rPr>
          <w:w w:val="105"/>
        </w:rPr>
        <w:t>also</w:t>
      </w:r>
      <w:r>
        <w:rPr>
          <w:spacing w:val="12"/>
          <w:w w:val="105"/>
        </w:rPr>
        <w:t xml:space="preserve"> </w:t>
      </w:r>
      <w:r>
        <w:rPr>
          <w:w w:val="105"/>
        </w:rPr>
        <w:t>concluding</w:t>
      </w:r>
      <w:r>
        <w:rPr>
          <w:spacing w:val="11"/>
          <w:w w:val="105"/>
        </w:rPr>
        <w:t xml:space="preserve"> </w:t>
      </w:r>
      <w:r>
        <w:rPr>
          <w:w w:val="105"/>
        </w:rPr>
        <w:t>the</w:t>
      </w:r>
      <w:r>
        <w:rPr>
          <w:spacing w:val="12"/>
          <w:w w:val="105"/>
        </w:rPr>
        <w:t xml:space="preserve"> </w:t>
      </w:r>
      <w:r>
        <w:rPr>
          <w:w w:val="105"/>
        </w:rPr>
        <w:t>report.</w:t>
      </w:r>
    </w:p>
    <w:p w14:paraId="1AD822B7" w14:textId="77777777" w:rsidR="00551168" w:rsidRDefault="00551168">
      <w:pPr>
        <w:spacing w:line="312" w:lineRule="auto"/>
        <w:jc w:val="both"/>
        <w:sectPr w:rsidR="00551168">
          <w:pgSz w:w="12240" w:h="15840"/>
          <w:pgMar w:top="1500" w:right="0" w:bottom="1300" w:left="1200" w:header="0" w:footer="1110" w:gutter="0"/>
          <w:cols w:space="720"/>
        </w:sectPr>
      </w:pPr>
    </w:p>
    <w:p w14:paraId="70B88E42" w14:textId="77777777" w:rsidR="00551168" w:rsidRDefault="00551168">
      <w:pPr>
        <w:pStyle w:val="BodyText"/>
        <w:spacing w:before="8"/>
        <w:rPr>
          <w:sz w:val="8"/>
        </w:rPr>
      </w:pPr>
    </w:p>
    <w:p w14:paraId="73367AA0" w14:textId="77777777" w:rsidR="00551168" w:rsidRDefault="00647E4E">
      <w:pPr>
        <w:spacing w:before="15"/>
        <w:ind w:left="330"/>
        <w:rPr>
          <w:b/>
          <w:sz w:val="49"/>
        </w:rPr>
      </w:pPr>
      <w:r>
        <w:rPr>
          <w:b/>
          <w:w w:val="115"/>
          <w:sz w:val="49"/>
        </w:rPr>
        <w:t>Appendices</w:t>
      </w:r>
    </w:p>
    <w:p w14:paraId="0C0B47AF" w14:textId="77777777" w:rsidR="00551168" w:rsidRDefault="00647E4E">
      <w:pPr>
        <w:pStyle w:val="ListParagraph"/>
        <w:numPr>
          <w:ilvl w:val="0"/>
          <w:numId w:val="2"/>
        </w:numPr>
        <w:tabs>
          <w:tab w:val="left" w:pos="1010"/>
          <w:tab w:val="left" w:pos="1011"/>
        </w:tabs>
        <w:spacing w:before="429"/>
        <w:ind w:hanging="681"/>
        <w:rPr>
          <w:b/>
          <w:sz w:val="34"/>
        </w:rPr>
      </w:pPr>
      <w:r>
        <w:rPr>
          <w:b/>
          <w:w w:val="115"/>
          <w:sz w:val="34"/>
        </w:rPr>
        <w:t>Chapter</w:t>
      </w:r>
      <w:r>
        <w:rPr>
          <w:b/>
          <w:spacing w:val="31"/>
          <w:w w:val="115"/>
          <w:sz w:val="34"/>
        </w:rPr>
        <w:t xml:space="preserve"> </w:t>
      </w:r>
      <w:r>
        <w:rPr>
          <w:b/>
          <w:w w:val="115"/>
          <w:sz w:val="34"/>
        </w:rPr>
        <w:t>4</w:t>
      </w:r>
    </w:p>
    <w:p w14:paraId="27C9CC48" w14:textId="77777777" w:rsidR="00551168" w:rsidRDefault="00551168">
      <w:pPr>
        <w:pStyle w:val="BodyText"/>
        <w:rPr>
          <w:b/>
          <w:sz w:val="20"/>
        </w:rPr>
      </w:pPr>
    </w:p>
    <w:p w14:paraId="03AEB97B" w14:textId="77777777" w:rsidR="00551168" w:rsidRDefault="00647E4E">
      <w:pPr>
        <w:pStyle w:val="BodyText"/>
        <w:spacing w:before="7"/>
        <w:rPr>
          <w:b/>
          <w:sz w:val="22"/>
        </w:rPr>
      </w:pPr>
      <w:r>
        <w:rPr>
          <w:noProof/>
          <w:lang w:val="en-GB" w:eastAsia="en-GB"/>
        </w:rPr>
        <w:drawing>
          <wp:anchor distT="0" distB="0" distL="0" distR="0" simplePos="0" relativeHeight="14" behindDoc="0" locked="0" layoutInCell="1" allowOverlap="1" wp14:anchorId="71AE1195" wp14:editId="3DE577BE">
            <wp:simplePos x="0" y="0"/>
            <wp:positionH relativeFrom="page">
              <wp:posOffset>2359685</wp:posOffset>
            </wp:positionH>
            <wp:positionV relativeFrom="paragraph">
              <wp:posOffset>189984</wp:posOffset>
            </wp:positionV>
            <wp:extent cx="3033998" cy="4346543"/>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stretch>
                      <a:fillRect/>
                    </a:stretch>
                  </pic:blipFill>
                  <pic:spPr>
                    <a:xfrm>
                      <a:off x="0" y="0"/>
                      <a:ext cx="3033998" cy="4346543"/>
                    </a:xfrm>
                    <a:prstGeom prst="rect">
                      <a:avLst/>
                    </a:prstGeom>
                  </pic:spPr>
                </pic:pic>
              </a:graphicData>
            </a:graphic>
          </wp:anchor>
        </w:drawing>
      </w:r>
    </w:p>
    <w:p w14:paraId="610E568F" w14:textId="77777777" w:rsidR="00551168" w:rsidRDefault="00551168">
      <w:pPr>
        <w:pStyle w:val="BodyText"/>
        <w:spacing w:before="9"/>
        <w:rPr>
          <w:b/>
          <w:sz w:val="11"/>
        </w:rPr>
      </w:pPr>
    </w:p>
    <w:p w14:paraId="7E1B9299" w14:textId="77777777" w:rsidR="00551168" w:rsidRDefault="00647E4E">
      <w:pPr>
        <w:pStyle w:val="BodyText"/>
        <w:spacing w:before="56"/>
        <w:ind w:left="3113"/>
      </w:pPr>
      <w:r>
        <w:rPr>
          <w:w w:val="105"/>
        </w:rPr>
        <w:t>Figure 2: Intern User-Query Model</w:t>
      </w:r>
    </w:p>
    <w:p w14:paraId="02D3F1F2" w14:textId="77777777" w:rsidR="00551168" w:rsidRDefault="00551168">
      <w:pPr>
        <w:sectPr w:rsidR="00551168">
          <w:pgSz w:w="12240" w:h="15840"/>
          <w:pgMar w:top="1500" w:right="0" w:bottom="1300" w:left="1200" w:header="0" w:footer="1110" w:gutter="0"/>
          <w:cols w:space="720"/>
        </w:sectPr>
      </w:pPr>
    </w:p>
    <w:p w14:paraId="17F575DB" w14:textId="77777777" w:rsidR="00551168" w:rsidRDefault="00551168">
      <w:pPr>
        <w:pStyle w:val="BodyText"/>
        <w:spacing w:before="9"/>
        <w:rPr>
          <w:sz w:val="19"/>
        </w:rPr>
      </w:pPr>
    </w:p>
    <w:p w14:paraId="3EB71B18" w14:textId="77777777" w:rsidR="00551168" w:rsidRDefault="00647E4E">
      <w:pPr>
        <w:pStyle w:val="BodyText"/>
        <w:ind w:left="2952"/>
        <w:rPr>
          <w:sz w:val="20"/>
        </w:rPr>
      </w:pPr>
      <w:r>
        <w:rPr>
          <w:noProof/>
          <w:sz w:val="20"/>
          <w:lang w:val="en-GB" w:eastAsia="en-GB"/>
        </w:rPr>
        <w:drawing>
          <wp:inline distT="0" distB="0" distL="0" distR="0" wp14:anchorId="272F7C2E" wp14:editId="63BBC77A">
            <wp:extent cx="2483739" cy="3442906"/>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5" cstate="print"/>
                    <a:stretch>
                      <a:fillRect/>
                    </a:stretch>
                  </pic:blipFill>
                  <pic:spPr>
                    <a:xfrm>
                      <a:off x="0" y="0"/>
                      <a:ext cx="2483739" cy="3442906"/>
                    </a:xfrm>
                    <a:prstGeom prst="rect">
                      <a:avLst/>
                    </a:prstGeom>
                  </pic:spPr>
                </pic:pic>
              </a:graphicData>
            </a:graphic>
          </wp:inline>
        </w:drawing>
      </w:r>
    </w:p>
    <w:p w14:paraId="11972B9B" w14:textId="77777777" w:rsidR="00551168" w:rsidRDefault="00551168">
      <w:pPr>
        <w:pStyle w:val="BodyText"/>
        <w:spacing w:before="6"/>
        <w:rPr>
          <w:sz w:val="13"/>
        </w:rPr>
      </w:pPr>
    </w:p>
    <w:p w14:paraId="6F70A283" w14:textId="77777777" w:rsidR="00551168" w:rsidRDefault="00647E4E">
      <w:pPr>
        <w:pStyle w:val="BodyText"/>
        <w:spacing w:before="56"/>
        <w:ind w:left="3076"/>
      </w:pPr>
      <w:r>
        <w:rPr>
          <w:w w:val="105"/>
        </w:rPr>
        <w:t>Figure 3: Visitor User-Query Model</w:t>
      </w:r>
    </w:p>
    <w:p w14:paraId="4F176730" w14:textId="77777777" w:rsidR="00551168" w:rsidRDefault="00551168">
      <w:pPr>
        <w:sectPr w:rsidR="00551168">
          <w:pgSz w:w="12240" w:h="15840"/>
          <w:pgMar w:top="1500" w:right="0" w:bottom="1300" w:left="1200" w:header="0" w:footer="1110" w:gutter="0"/>
          <w:cols w:space="720"/>
        </w:sectPr>
      </w:pPr>
    </w:p>
    <w:p w14:paraId="4FDE6FFB" w14:textId="77777777" w:rsidR="00551168" w:rsidRDefault="00551168">
      <w:pPr>
        <w:pStyle w:val="BodyText"/>
        <w:spacing w:before="9"/>
        <w:rPr>
          <w:sz w:val="19"/>
        </w:rPr>
      </w:pPr>
    </w:p>
    <w:p w14:paraId="237ADE55" w14:textId="77777777" w:rsidR="00551168" w:rsidRDefault="00647E4E">
      <w:pPr>
        <w:pStyle w:val="BodyText"/>
        <w:ind w:left="1396"/>
        <w:rPr>
          <w:sz w:val="20"/>
        </w:rPr>
      </w:pPr>
      <w:r>
        <w:rPr>
          <w:noProof/>
          <w:sz w:val="20"/>
          <w:lang w:val="en-GB" w:eastAsia="en-GB"/>
        </w:rPr>
        <w:drawing>
          <wp:inline distT="0" distB="0" distL="0" distR="0" wp14:anchorId="35E07A33" wp14:editId="7FBCB90F">
            <wp:extent cx="4447508" cy="4159758"/>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6" cstate="print"/>
                    <a:stretch>
                      <a:fillRect/>
                    </a:stretch>
                  </pic:blipFill>
                  <pic:spPr>
                    <a:xfrm>
                      <a:off x="0" y="0"/>
                      <a:ext cx="4447508" cy="4159758"/>
                    </a:xfrm>
                    <a:prstGeom prst="rect">
                      <a:avLst/>
                    </a:prstGeom>
                  </pic:spPr>
                </pic:pic>
              </a:graphicData>
            </a:graphic>
          </wp:inline>
        </w:drawing>
      </w:r>
    </w:p>
    <w:p w14:paraId="3BB016CE" w14:textId="77777777" w:rsidR="00551168" w:rsidRDefault="00551168">
      <w:pPr>
        <w:pStyle w:val="BodyText"/>
        <w:spacing w:before="7"/>
        <w:rPr>
          <w:sz w:val="17"/>
        </w:rPr>
      </w:pPr>
    </w:p>
    <w:p w14:paraId="6D67B1F4" w14:textId="77777777" w:rsidR="00551168" w:rsidRDefault="00647E4E">
      <w:pPr>
        <w:pStyle w:val="BodyText"/>
        <w:spacing w:before="56"/>
        <w:ind w:left="2380"/>
      </w:pPr>
      <w:r>
        <w:rPr>
          <w:w w:val="105"/>
        </w:rPr>
        <w:t>Figure 4: User-Interface and System Architecture</w:t>
      </w:r>
    </w:p>
    <w:p w14:paraId="3E22C4AB" w14:textId="77777777" w:rsidR="00551168" w:rsidRDefault="00551168">
      <w:pPr>
        <w:sectPr w:rsidR="00551168">
          <w:pgSz w:w="12240" w:h="15840"/>
          <w:pgMar w:top="1500" w:right="0" w:bottom="1300" w:left="1200" w:header="0" w:footer="1110" w:gutter="0"/>
          <w:cols w:space="720"/>
        </w:sectPr>
      </w:pPr>
    </w:p>
    <w:p w14:paraId="56DFA4AB" w14:textId="77777777" w:rsidR="00551168" w:rsidRDefault="00551168">
      <w:pPr>
        <w:pStyle w:val="BodyText"/>
        <w:spacing w:before="5"/>
        <w:rPr>
          <w:sz w:val="9"/>
        </w:rPr>
      </w:pPr>
    </w:p>
    <w:p w14:paraId="5CBD1813" w14:textId="77777777" w:rsidR="00551168" w:rsidRDefault="00647E4E">
      <w:pPr>
        <w:pStyle w:val="ListParagraph"/>
        <w:numPr>
          <w:ilvl w:val="0"/>
          <w:numId w:val="2"/>
        </w:numPr>
        <w:tabs>
          <w:tab w:val="left" w:pos="993"/>
          <w:tab w:val="left" w:pos="994"/>
        </w:tabs>
        <w:spacing w:before="41"/>
        <w:ind w:left="993" w:hanging="664"/>
        <w:rPr>
          <w:b/>
          <w:sz w:val="34"/>
        </w:rPr>
      </w:pPr>
      <w:r>
        <w:rPr>
          <w:b/>
          <w:w w:val="115"/>
          <w:sz w:val="34"/>
        </w:rPr>
        <w:t>Chapter</w:t>
      </w:r>
      <w:r>
        <w:rPr>
          <w:b/>
          <w:spacing w:val="31"/>
          <w:w w:val="115"/>
          <w:sz w:val="34"/>
        </w:rPr>
        <w:t xml:space="preserve"> </w:t>
      </w:r>
      <w:r>
        <w:rPr>
          <w:b/>
          <w:w w:val="115"/>
          <w:sz w:val="34"/>
        </w:rPr>
        <w:t>5</w:t>
      </w:r>
    </w:p>
    <w:p w14:paraId="5D517694" w14:textId="77777777" w:rsidR="00551168" w:rsidRDefault="00551168">
      <w:pPr>
        <w:pStyle w:val="BodyText"/>
        <w:rPr>
          <w:b/>
          <w:sz w:val="20"/>
        </w:rPr>
      </w:pPr>
    </w:p>
    <w:p w14:paraId="193EF844" w14:textId="77777777" w:rsidR="00551168" w:rsidRDefault="00647E4E">
      <w:pPr>
        <w:pStyle w:val="BodyText"/>
        <w:spacing w:before="7"/>
        <w:rPr>
          <w:b/>
          <w:sz w:val="22"/>
        </w:rPr>
      </w:pPr>
      <w:r>
        <w:rPr>
          <w:noProof/>
          <w:lang w:val="en-GB" w:eastAsia="en-GB"/>
        </w:rPr>
        <w:drawing>
          <wp:anchor distT="0" distB="0" distL="0" distR="0" simplePos="0" relativeHeight="15" behindDoc="0" locked="0" layoutInCell="1" allowOverlap="1" wp14:anchorId="0614800B" wp14:editId="5B80E8C1">
            <wp:simplePos x="0" y="0"/>
            <wp:positionH relativeFrom="page">
              <wp:posOffset>1514716</wp:posOffset>
            </wp:positionH>
            <wp:positionV relativeFrom="paragraph">
              <wp:posOffset>189992</wp:posOffset>
            </wp:positionV>
            <wp:extent cx="1851659" cy="2468879"/>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7" cstate="print"/>
                    <a:stretch>
                      <a:fillRect/>
                    </a:stretch>
                  </pic:blipFill>
                  <pic:spPr>
                    <a:xfrm>
                      <a:off x="0" y="0"/>
                      <a:ext cx="1851659" cy="2468879"/>
                    </a:xfrm>
                    <a:prstGeom prst="rect">
                      <a:avLst/>
                    </a:prstGeom>
                  </pic:spPr>
                </pic:pic>
              </a:graphicData>
            </a:graphic>
          </wp:anchor>
        </w:drawing>
      </w:r>
      <w:r>
        <w:rPr>
          <w:noProof/>
          <w:lang w:val="en-GB" w:eastAsia="en-GB"/>
        </w:rPr>
        <w:drawing>
          <wp:anchor distT="0" distB="0" distL="0" distR="0" simplePos="0" relativeHeight="16" behindDoc="0" locked="0" layoutInCell="1" allowOverlap="1" wp14:anchorId="7B6E2E3E" wp14:editId="4CF10393">
            <wp:simplePos x="0" y="0"/>
            <wp:positionH relativeFrom="page">
              <wp:posOffset>4428921</wp:posOffset>
            </wp:positionH>
            <wp:positionV relativeFrom="paragraph">
              <wp:posOffset>189992</wp:posOffset>
            </wp:positionV>
            <wp:extent cx="1851659" cy="2468879"/>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8" cstate="print"/>
                    <a:stretch>
                      <a:fillRect/>
                    </a:stretch>
                  </pic:blipFill>
                  <pic:spPr>
                    <a:xfrm>
                      <a:off x="0" y="0"/>
                      <a:ext cx="1851659" cy="2468879"/>
                    </a:xfrm>
                    <a:prstGeom prst="rect">
                      <a:avLst/>
                    </a:prstGeom>
                  </pic:spPr>
                </pic:pic>
              </a:graphicData>
            </a:graphic>
          </wp:anchor>
        </w:drawing>
      </w:r>
    </w:p>
    <w:p w14:paraId="1FC6FCC8" w14:textId="77777777" w:rsidR="00551168" w:rsidRDefault="00647E4E">
      <w:pPr>
        <w:pStyle w:val="BodyText"/>
        <w:tabs>
          <w:tab w:val="left" w:pos="5307"/>
        </w:tabs>
        <w:spacing w:before="100"/>
        <w:ind w:left="718"/>
      </w:pPr>
      <w:r>
        <w:rPr>
          <w:w w:val="105"/>
        </w:rPr>
        <w:t>Figure 5:  Corridor Image</w:t>
      </w:r>
      <w:r>
        <w:rPr>
          <w:spacing w:val="16"/>
          <w:w w:val="105"/>
        </w:rPr>
        <w:t xml:space="preserve"> </w:t>
      </w:r>
      <w:r>
        <w:rPr>
          <w:spacing w:val="-3"/>
          <w:w w:val="105"/>
        </w:rPr>
        <w:t>Variation</w:t>
      </w:r>
      <w:r>
        <w:rPr>
          <w:spacing w:val="13"/>
          <w:w w:val="105"/>
        </w:rPr>
        <w:t xml:space="preserve"> </w:t>
      </w:r>
      <w:r>
        <w:rPr>
          <w:w w:val="105"/>
        </w:rPr>
        <w:t>1</w:t>
      </w:r>
      <w:r>
        <w:rPr>
          <w:w w:val="105"/>
        </w:rPr>
        <w:tab/>
        <w:t xml:space="preserve">Figure 6: Corridor Image </w:t>
      </w:r>
      <w:r>
        <w:rPr>
          <w:spacing w:val="-3"/>
          <w:w w:val="105"/>
        </w:rPr>
        <w:t>Variation</w:t>
      </w:r>
      <w:r>
        <w:rPr>
          <w:spacing w:val="36"/>
          <w:w w:val="105"/>
        </w:rPr>
        <w:t xml:space="preserve"> </w:t>
      </w:r>
      <w:r>
        <w:rPr>
          <w:w w:val="105"/>
        </w:rPr>
        <w:t>2</w:t>
      </w:r>
    </w:p>
    <w:p w14:paraId="2FDC4159" w14:textId="77777777" w:rsidR="00551168" w:rsidRDefault="00551168">
      <w:pPr>
        <w:pStyle w:val="BodyText"/>
        <w:rPr>
          <w:sz w:val="20"/>
        </w:rPr>
      </w:pPr>
    </w:p>
    <w:p w14:paraId="2FC3D21E" w14:textId="77777777" w:rsidR="00551168" w:rsidRDefault="00551168">
      <w:pPr>
        <w:pStyle w:val="BodyText"/>
        <w:rPr>
          <w:sz w:val="20"/>
        </w:rPr>
      </w:pPr>
    </w:p>
    <w:p w14:paraId="06609A20" w14:textId="77777777" w:rsidR="00551168" w:rsidRDefault="00551168">
      <w:pPr>
        <w:pStyle w:val="BodyText"/>
        <w:rPr>
          <w:sz w:val="20"/>
        </w:rPr>
      </w:pPr>
    </w:p>
    <w:p w14:paraId="43056D34" w14:textId="77777777" w:rsidR="00551168" w:rsidRDefault="00551168">
      <w:pPr>
        <w:pStyle w:val="BodyText"/>
        <w:rPr>
          <w:sz w:val="20"/>
        </w:rPr>
      </w:pPr>
    </w:p>
    <w:p w14:paraId="423B4AD8" w14:textId="77777777" w:rsidR="00551168" w:rsidRDefault="00647E4E">
      <w:pPr>
        <w:pStyle w:val="BodyText"/>
        <w:spacing w:before="7"/>
        <w:rPr>
          <w:sz w:val="11"/>
        </w:rPr>
      </w:pPr>
      <w:r>
        <w:rPr>
          <w:noProof/>
          <w:lang w:val="en-GB" w:eastAsia="en-GB"/>
        </w:rPr>
        <w:drawing>
          <wp:anchor distT="0" distB="0" distL="0" distR="0" simplePos="0" relativeHeight="17" behindDoc="0" locked="0" layoutInCell="1" allowOverlap="1" wp14:anchorId="5522EC67" wp14:editId="37D408A1">
            <wp:simplePos x="0" y="0"/>
            <wp:positionH relativeFrom="page">
              <wp:posOffset>4124121</wp:posOffset>
            </wp:positionH>
            <wp:positionV relativeFrom="paragraph">
              <wp:posOffset>109881</wp:posOffset>
            </wp:positionV>
            <wp:extent cx="2468880" cy="1851660"/>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9" cstate="print"/>
                    <a:stretch>
                      <a:fillRect/>
                    </a:stretch>
                  </pic:blipFill>
                  <pic:spPr>
                    <a:xfrm>
                      <a:off x="0" y="0"/>
                      <a:ext cx="2468880" cy="1851660"/>
                    </a:xfrm>
                    <a:prstGeom prst="rect">
                      <a:avLst/>
                    </a:prstGeom>
                  </pic:spPr>
                </pic:pic>
              </a:graphicData>
            </a:graphic>
          </wp:anchor>
        </w:drawing>
      </w:r>
    </w:p>
    <w:p w14:paraId="77B309F8" w14:textId="77777777" w:rsidR="00551168" w:rsidRDefault="00551168">
      <w:pPr>
        <w:pStyle w:val="BodyText"/>
        <w:spacing w:before="1"/>
        <w:rPr>
          <w:sz w:val="6"/>
        </w:rPr>
      </w:pPr>
    </w:p>
    <w:p w14:paraId="2A927691" w14:textId="77777777" w:rsidR="00551168" w:rsidRDefault="00551168">
      <w:pPr>
        <w:rPr>
          <w:sz w:val="6"/>
        </w:rPr>
        <w:sectPr w:rsidR="00551168">
          <w:pgSz w:w="12240" w:h="15840"/>
          <w:pgMar w:top="1500" w:right="0" w:bottom="1300" w:left="1200" w:header="0" w:footer="1110" w:gutter="0"/>
          <w:cols w:space="720"/>
        </w:sectPr>
      </w:pPr>
    </w:p>
    <w:p w14:paraId="4FDB5BBC" w14:textId="77777777" w:rsidR="00551168" w:rsidRDefault="00551168">
      <w:pPr>
        <w:pStyle w:val="BodyText"/>
      </w:pPr>
    </w:p>
    <w:p w14:paraId="2D5B2AF1" w14:textId="77777777" w:rsidR="00551168" w:rsidRDefault="00551168">
      <w:pPr>
        <w:pStyle w:val="BodyText"/>
        <w:spacing w:before="4"/>
        <w:rPr>
          <w:sz w:val="21"/>
        </w:rPr>
      </w:pPr>
    </w:p>
    <w:p w14:paraId="1D8B2BC1" w14:textId="77777777" w:rsidR="00551168" w:rsidRDefault="00647E4E">
      <w:pPr>
        <w:pStyle w:val="BodyText"/>
        <w:spacing w:before="1"/>
        <w:ind w:left="457"/>
      </w:pPr>
      <w:r>
        <w:rPr>
          <w:noProof/>
          <w:lang w:val="en-GB" w:eastAsia="en-GB"/>
        </w:rPr>
        <w:drawing>
          <wp:anchor distT="0" distB="0" distL="0" distR="0" simplePos="0" relativeHeight="251676672" behindDoc="0" locked="0" layoutInCell="1" allowOverlap="1" wp14:anchorId="5C5BE0D4" wp14:editId="4BCD04C6">
            <wp:simplePos x="0" y="0"/>
            <wp:positionH relativeFrom="page">
              <wp:posOffset>1514716</wp:posOffset>
            </wp:positionH>
            <wp:positionV relativeFrom="paragraph">
              <wp:posOffset>-2550425</wp:posOffset>
            </wp:positionV>
            <wp:extent cx="1828800" cy="2438400"/>
            <wp:effectExtent l="0" t="0" r="0" b="0"/>
            <wp:wrapNone/>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0" cstate="print"/>
                    <a:stretch>
                      <a:fillRect/>
                    </a:stretch>
                  </pic:blipFill>
                  <pic:spPr>
                    <a:xfrm>
                      <a:off x="0" y="0"/>
                      <a:ext cx="1828800" cy="2438400"/>
                    </a:xfrm>
                    <a:prstGeom prst="rect">
                      <a:avLst/>
                    </a:prstGeom>
                  </pic:spPr>
                </pic:pic>
              </a:graphicData>
            </a:graphic>
          </wp:anchor>
        </w:drawing>
      </w:r>
      <w:r>
        <w:t>Figure 7:</w:t>
      </w:r>
      <w:r>
        <w:rPr>
          <w:spacing w:val="57"/>
        </w:rPr>
        <w:t xml:space="preserve"> </w:t>
      </w:r>
      <w:r>
        <w:t xml:space="preserve">Result of differences using </w:t>
      </w:r>
      <w:r>
        <w:rPr>
          <w:spacing w:val="-3"/>
        </w:rPr>
        <w:t>SSIM</w:t>
      </w:r>
    </w:p>
    <w:p w14:paraId="7F1A5A89" w14:textId="77777777" w:rsidR="00551168" w:rsidRDefault="00647E4E">
      <w:pPr>
        <w:pStyle w:val="BodyText"/>
        <w:spacing w:before="42"/>
        <w:ind w:left="1204"/>
      </w:pPr>
      <w:r>
        <w:br w:type="column"/>
      </w:r>
      <w:r>
        <w:rPr>
          <w:w w:val="105"/>
        </w:rPr>
        <w:lastRenderedPageBreak/>
        <w:t>Figure 8: Door Marker</w:t>
      </w:r>
    </w:p>
    <w:p w14:paraId="3110284A" w14:textId="77777777" w:rsidR="00551168" w:rsidRDefault="00551168">
      <w:pPr>
        <w:sectPr w:rsidR="00551168">
          <w:type w:val="continuous"/>
          <w:pgSz w:w="12240" w:h="15840"/>
          <w:pgMar w:top="1500" w:right="0" w:bottom="280" w:left="1200" w:header="720" w:footer="720" w:gutter="0"/>
          <w:cols w:num="2" w:space="720" w:equalWidth="0">
            <w:col w:w="4794" w:space="42"/>
            <w:col w:w="6204"/>
          </w:cols>
        </w:sectPr>
      </w:pPr>
    </w:p>
    <w:p w14:paraId="53E675B9" w14:textId="77777777" w:rsidR="00551168" w:rsidRDefault="00551168">
      <w:pPr>
        <w:pStyle w:val="BodyText"/>
        <w:rPr>
          <w:sz w:val="20"/>
        </w:rPr>
      </w:pPr>
    </w:p>
    <w:p w14:paraId="4B3F280D" w14:textId="77777777" w:rsidR="00551168" w:rsidRDefault="00551168">
      <w:pPr>
        <w:pStyle w:val="BodyText"/>
        <w:rPr>
          <w:sz w:val="20"/>
        </w:rPr>
      </w:pPr>
    </w:p>
    <w:p w14:paraId="50F05F80" w14:textId="77777777" w:rsidR="00551168" w:rsidRDefault="00551168">
      <w:pPr>
        <w:pStyle w:val="BodyText"/>
        <w:spacing w:before="4" w:after="1"/>
        <w:rPr>
          <w:sz w:val="25"/>
        </w:rPr>
      </w:pPr>
    </w:p>
    <w:p w14:paraId="308C971B" w14:textId="77777777" w:rsidR="00551168" w:rsidRDefault="00647E4E">
      <w:pPr>
        <w:pStyle w:val="BodyText"/>
        <w:ind w:left="5754"/>
        <w:rPr>
          <w:sz w:val="20"/>
        </w:rPr>
      </w:pPr>
      <w:r>
        <w:rPr>
          <w:noProof/>
          <w:sz w:val="20"/>
          <w:lang w:val="en-GB" w:eastAsia="en-GB"/>
        </w:rPr>
        <w:drawing>
          <wp:inline distT="0" distB="0" distL="0" distR="0" wp14:anchorId="133CFF04" wp14:editId="26100330">
            <wp:extent cx="1854517" cy="1414462"/>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1" cstate="print"/>
                    <a:stretch>
                      <a:fillRect/>
                    </a:stretch>
                  </pic:blipFill>
                  <pic:spPr>
                    <a:xfrm>
                      <a:off x="0" y="0"/>
                      <a:ext cx="1854517" cy="1414462"/>
                    </a:xfrm>
                    <a:prstGeom prst="rect">
                      <a:avLst/>
                    </a:prstGeom>
                  </pic:spPr>
                </pic:pic>
              </a:graphicData>
            </a:graphic>
          </wp:inline>
        </w:drawing>
      </w:r>
    </w:p>
    <w:p w14:paraId="1C8DA5FA" w14:textId="77777777" w:rsidR="00551168" w:rsidRDefault="00551168">
      <w:pPr>
        <w:pStyle w:val="BodyText"/>
        <w:spacing w:before="6"/>
        <w:rPr>
          <w:sz w:val="10"/>
        </w:rPr>
      </w:pPr>
    </w:p>
    <w:p w14:paraId="01252005" w14:textId="77777777" w:rsidR="00551168" w:rsidRDefault="00551168">
      <w:pPr>
        <w:rPr>
          <w:sz w:val="10"/>
        </w:rPr>
        <w:sectPr w:rsidR="00551168">
          <w:pgSz w:w="12240" w:h="15840"/>
          <w:pgMar w:top="1500" w:right="0" w:bottom="1300" w:left="1200" w:header="0" w:footer="1110" w:gutter="0"/>
          <w:cols w:space="720"/>
        </w:sectPr>
      </w:pPr>
    </w:p>
    <w:p w14:paraId="084A1C23" w14:textId="77777777" w:rsidR="00551168" w:rsidRDefault="00551168">
      <w:pPr>
        <w:pStyle w:val="BodyText"/>
      </w:pPr>
    </w:p>
    <w:p w14:paraId="1E2626A9" w14:textId="77777777" w:rsidR="00551168" w:rsidRDefault="00551168">
      <w:pPr>
        <w:pStyle w:val="BodyText"/>
        <w:spacing w:before="5"/>
        <w:rPr>
          <w:sz w:val="26"/>
        </w:rPr>
      </w:pPr>
    </w:p>
    <w:p w14:paraId="38A5EC5C" w14:textId="77777777" w:rsidR="00551168" w:rsidRDefault="00647E4E">
      <w:pPr>
        <w:pStyle w:val="BodyText"/>
        <w:ind w:left="877"/>
      </w:pPr>
      <w:r>
        <w:rPr>
          <w:noProof/>
          <w:lang w:val="en-GB" w:eastAsia="en-GB"/>
        </w:rPr>
        <w:drawing>
          <wp:anchor distT="0" distB="0" distL="0" distR="0" simplePos="0" relativeHeight="251677696" behindDoc="0" locked="0" layoutInCell="1" allowOverlap="1" wp14:anchorId="4F570DE5" wp14:editId="59BCF2A4">
            <wp:simplePos x="0" y="0"/>
            <wp:positionH relativeFrom="page">
              <wp:posOffset>971994</wp:posOffset>
            </wp:positionH>
            <wp:positionV relativeFrom="paragraph">
              <wp:posOffset>-2192932</wp:posOffset>
            </wp:positionV>
            <wp:extent cx="3077527" cy="2080259"/>
            <wp:effectExtent l="0" t="0" r="0" b="0"/>
            <wp:wrapNone/>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2" cstate="print"/>
                    <a:stretch>
                      <a:fillRect/>
                    </a:stretch>
                  </pic:blipFill>
                  <pic:spPr>
                    <a:xfrm>
                      <a:off x="0" y="0"/>
                      <a:ext cx="3077527" cy="2080259"/>
                    </a:xfrm>
                    <a:prstGeom prst="rect">
                      <a:avLst/>
                    </a:prstGeom>
                  </pic:spPr>
                </pic:pic>
              </a:graphicData>
            </a:graphic>
          </wp:anchor>
        </w:drawing>
      </w:r>
      <w:r>
        <w:rPr>
          <w:w w:val="105"/>
        </w:rPr>
        <w:t>Figure 9: Door Marker 3D Object</w:t>
      </w:r>
    </w:p>
    <w:p w14:paraId="50696824" w14:textId="77777777" w:rsidR="00551168" w:rsidRDefault="00647E4E">
      <w:pPr>
        <w:pStyle w:val="BodyText"/>
        <w:spacing w:before="56"/>
        <w:ind w:left="69"/>
      </w:pPr>
      <w:r>
        <w:br w:type="column"/>
      </w:r>
      <w:r>
        <w:lastRenderedPageBreak/>
        <w:t>Figure 10: Coffee Machine 3D Object</w:t>
      </w:r>
    </w:p>
    <w:p w14:paraId="76CCFFA5" w14:textId="77777777" w:rsidR="00551168" w:rsidRDefault="00551168">
      <w:pPr>
        <w:sectPr w:rsidR="00551168">
          <w:type w:val="continuous"/>
          <w:pgSz w:w="12240" w:h="15840"/>
          <w:pgMar w:top="1500" w:right="0" w:bottom="280" w:left="1200" w:header="720" w:footer="720" w:gutter="0"/>
          <w:cols w:num="2" w:space="720" w:equalWidth="0">
            <w:col w:w="5178" w:space="40"/>
            <w:col w:w="5822"/>
          </w:cols>
        </w:sectPr>
      </w:pPr>
    </w:p>
    <w:p w14:paraId="31786397" w14:textId="77777777" w:rsidR="00551168" w:rsidRDefault="00551168">
      <w:pPr>
        <w:pStyle w:val="BodyText"/>
        <w:rPr>
          <w:sz w:val="20"/>
        </w:rPr>
      </w:pPr>
    </w:p>
    <w:p w14:paraId="72915B10" w14:textId="77777777" w:rsidR="00551168" w:rsidRDefault="00551168">
      <w:pPr>
        <w:pStyle w:val="BodyText"/>
        <w:rPr>
          <w:sz w:val="20"/>
        </w:rPr>
      </w:pPr>
    </w:p>
    <w:p w14:paraId="4D5F7264" w14:textId="77777777" w:rsidR="00551168" w:rsidRDefault="00551168">
      <w:pPr>
        <w:pStyle w:val="BodyText"/>
        <w:rPr>
          <w:sz w:val="20"/>
        </w:rPr>
      </w:pPr>
    </w:p>
    <w:p w14:paraId="61B450A6" w14:textId="77777777" w:rsidR="00551168" w:rsidRDefault="00551168">
      <w:pPr>
        <w:pStyle w:val="BodyText"/>
        <w:rPr>
          <w:sz w:val="20"/>
        </w:rPr>
      </w:pPr>
    </w:p>
    <w:p w14:paraId="5D86E6D7" w14:textId="77777777" w:rsidR="00551168" w:rsidRDefault="00551168">
      <w:pPr>
        <w:pStyle w:val="BodyText"/>
        <w:rPr>
          <w:sz w:val="20"/>
        </w:rPr>
      </w:pPr>
    </w:p>
    <w:p w14:paraId="1B52AD96" w14:textId="77777777" w:rsidR="00551168" w:rsidRDefault="00551168">
      <w:pPr>
        <w:pStyle w:val="BodyText"/>
        <w:rPr>
          <w:sz w:val="20"/>
        </w:rPr>
      </w:pPr>
    </w:p>
    <w:p w14:paraId="4DDA010C" w14:textId="77777777" w:rsidR="00551168" w:rsidRDefault="00551168">
      <w:pPr>
        <w:pStyle w:val="BodyText"/>
        <w:rPr>
          <w:sz w:val="20"/>
        </w:rPr>
      </w:pPr>
    </w:p>
    <w:p w14:paraId="3F6713FC" w14:textId="77777777" w:rsidR="00551168" w:rsidRDefault="00551168">
      <w:pPr>
        <w:pStyle w:val="BodyText"/>
        <w:rPr>
          <w:sz w:val="20"/>
        </w:rPr>
      </w:pPr>
    </w:p>
    <w:p w14:paraId="7076703A" w14:textId="77777777" w:rsidR="00551168" w:rsidRDefault="00551168">
      <w:pPr>
        <w:pStyle w:val="BodyText"/>
        <w:rPr>
          <w:sz w:val="20"/>
        </w:rPr>
      </w:pPr>
    </w:p>
    <w:p w14:paraId="0ABC5E6E" w14:textId="77777777" w:rsidR="00551168" w:rsidRDefault="00551168">
      <w:pPr>
        <w:pStyle w:val="BodyText"/>
        <w:rPr>
          <w:sz w:val="20"/>
        </w:rPr>
      </w:pPr>
    </w:p>
    <w:p w14:paraId="777F5116" w14:textId="77777777" w:rsidR="00551168" w:rsidRDefault="00551168">
      <w:pPr>
        <w:pStyle w:val="BodyText"/>
        <w:rPr>
          <w:sz w:val="20"/>
        </w:rPr>
      </w:pPr>
    </w:p>
    <w:p w14:paraId="6A56C2DC" w14:textId="77777777" w:rsidR="00551168" w:rsidRDefault="00551168">
      <w:pPr>
        <w:pStyle w:val="BodyText"/>
        <w:rPr>
          <w:sz w:val="20"/>
        </w:rPr>
      </w:pPr>
    </w:p>
    <w:p w14:paraId="1D7E5428" w14:textId="77777777" w:rsidR="00551168" w:rsidRDefault="00551168">
      <w:pPr>
        <w:pStyle w:val="BodyText"/>
        <w:rPr>
          <w:sz w:val="20"/>
        </w:rPr>
      </w:pPr>
    </w:p>
    <w:p w14:paraId="126F3B08" w14:textId="77777777" w:rsidR="00551168" w:rsidRDefault="00551168">
      <w:pPr>
        <w:pStyle w:val="BodyText"/>
        <w:rPr>
          <w:sz w:val="20"/>
        </w:rPr>
      </w:pPr>
    </w:p>
    <w:p w14:paraId="503853BC" w14:textId="77777777" w:rsidR="00551168" w:rsidRDefault="00551168">
      <w:pPr>
        <w:pStyle w:val="BodyText"/>
        <w:rPr>
          <w:sz w:val="20"/>
        </w:rPr>
      </w:pPr>
    </w:p>
    <w:p w14:paraId="1BF1251F" w14:textId="77777777" w:rsidR="00551168" w:rsidRDefault="00551168">
      <w:pPr>
        <w:pStyle w:val="BodyText"/>
        <w:rPr>
          <w:sz w:val="20"/>
        </w:rPr>
      </w:pPr>
    </w:p>
    <w:p w14:paraId="0D29D73A" w14:textId="77777777" w:rsidR="00551168" w:rsidRDefault="00551168">
      <w:pPr>
        <w:pStyle w:val="BodyText"/>
        <w:rPr>
          <w:sz w:val="20"/>
        </w:rPr>
      </w:pPr>
    </w:p>
    <w:p w14:paraId="1932920E" w14:textId="77777777" w:rsidR="00551168" w:rsidRDefault="00551168">
      <w:pPr>
        <w:pStyle w:val="BodyText"/>
        <w:rPr>
          <w:sz w:val="20"/>
        </w:rPr>
      </w:pPr>
    </w:p>
    <w:p w14:paraId="4419EF96" w14:textId="77777777" w:rsidR="00551168" w:rsidRDefault="00551168">
      <w:pPr>
        <w:pStyle w:val="BodyText"/>
        <w:rPr>
          <w:sz w:val="20"/>
        </w:rPr>
      </w:pPr>
    </w:p>
    <w:p w14:paraId="320938CA" w14:textId="77777777" w:rsidR="00551168" w:rsidRDefault="00551168">
      <w:pPr>
        <w:pStyle w:val="BodyText"/>
        <w:spacing w:before="5"/>
        <w:rPr>
          <w:sz w:val="18"/>
        </w:rPr>
      </w:pPr>
    </w:p>
    <w:p w14:paraId="26D47B6B" w14:textId="77777777" w:rsidR="00551168" w:rsidRDefault="00647E4E">
      <w:pPr>
        <w:pStyle w:val="BodyText"/>
        <w:spacing w:before="56"/>
        <w:ind w:left="3666"/>
      </w:pPr>
      <w:r>
        <w:rPr>
          <w:noProof/>
          <w:lang w:val="en-GB" w:eastAsia="en-GB"/>
        </w:rPr>
        <w:drawing>
          <wp:anchor distT="0" distB="0" distL="0" distR="0" simplePos="0" relativeHeight="251678720" behindDoc="0" locked="0" layoutInCell="1" allowOverlap="1" wp14:anchorId="40B55F5C" wp14:editId="091827D7">
            <wp:simplePos x="0" y="0"/>
            <wp:positionH relativeFrom="page">
              <wp:posOffset>2471964</wp:posOffset>
            </wp:positionH>
            <wp:positionV relativeFrom="paragraph">
              <wp:posOffset>-2520262</wp:posOffset>
            </wp:positionV>
            <wp:extent cx="5290911" cy="2443162"/>
            <wp:effectExtent l="0" t="0" r="0" b="0"/>
            <wp:wrapNone/>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3" cstate="print"/>
                    <a:stretch>
                      <a:fillRect/>
                    </a:stretch>
                  </pic:blipFill>
                  <pic:spPr>
                    <a:xfrm>
                      <a:off x="0" y="0"/>
                      <a:ext cx="5290911" cy="2443162"/>
                    </a:xfrm>
                    <a:prstGeom prst="rect">
                      <a:avLst/>
                    </a:prstGeom>
                  </pic:spPr>
                </pic:pic>
              </a:graphicData>
            </a:graphic>
          </wp:anchor>
        </w:drawing>
      </w:r>
      <w:r>
        <w:rPr>
          <w:w w:val="105"/>
        </w:rPr>
        <w:t>Figure 11: Image Target</w:t>
      </w:r>
    </w:p>
    <w:p w14:paraId="408F9023" w14:textId="77777777" w:rsidR="00551168" w:rsidRDefault="00551168">
      <w:pPr>
        <w:sectPr w:rsidR="00551168">
          <w:type w:val="continuous"/>
          <w:pgSz w:w="12240" w:h="15840"/>
          <w:pgMar w:top="1500" w:right="0" w:bottom="280" w:left="1200" w:header="720" w:footer="720" w:gutter="0"/>
          <w:cols w:space="720"/>
        </w:sectPr>
      </w:pPr>
    </w:p>
    <w:p w14:paraId="5E996781" w14:textId="77777777" w:rsidR="00551168" w:rsidRDefault="00551168">
      <w:pPr>
        <w:pStyle w:val="BodyText"/>
        <w:spacing w:before="9"/>
        <w:rPr>
          <w:sz w:val="19"/>
        </w:rPr>
      </w:pPr>
    </w:p>
    <w:p w14:paraId="3E24A312" w14:textId="77777777" w:rsidR="00551168" w:rsidRDefault="00647E4E">
      <w:pPr>
        <w:pStyle w:val="BodyText"/>
        <w:ind w:left="867"/>
        <w:rPr>
          <w:sz w:val="20"/>
        </w:rPr>
      </w:pPr>
      <w:r>
        <w:rPr>
          <w:noProof/>
          <w:sz w:val="20"/>
          <w:lang w:val="en-GB" w:eastAsia="en-GB"/>
        </w:rPr>
        <w:drawing>
          <wp:inline distT="0" distB="0" distL="0" distR="0" wp14:anchorId="7EBD074B" wp14:editId="34CDBE2F">
            <wp:extent cx="5147309" cy="2503170"/>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4" cstate="print"/>
                    <a:stretch>
                      <a:fillRect/>
                    </a:stretch>
                  </pic:blipFill>
                  <pic:spPr>
                    <a:xfrm>
                      <a:off x="0" y="0"/>
                      <a:ext cx="5147309" cy="2503170"/>
                    </a:xfrm>
                    <a:prstGeom prst="rect">
                      <a:avLst/>
                    </a:prstGeom>
                  </pic:spPr>
                </pic:pic>
              </a:graphicData>
            </a:graphic>
          </wp:inline>
        </w:drawing>
      </w:r>
    </w:p>
    <w:p w14:paraId="1E90AFE6" w14:textId="77777777" w:rsidR="00551168" w:rsidRDefault="00551168">
      <w:pPr>
        <w:pStyle w:val="BodyText"/>
        <w:spacing w:before="7"/>
        <w:rPr>
          <w:sz w:val="10"/>
        </w:rPr>
      </w:pPr>
    </w:p>
    <w:p w14:paraId="2FB8D389" w14:textId="77777777" w:rsidR="00551168" w:rsidRDefault="00647E4E">
      <w:pPr>
        <w:pStyle w:val="BodyText"/>
        <w:spacing w:before="55"/>
        <w:ind w:left="3656"/>
      </w:pPr>
      <w:r>
        <w:rPr>
          <w:w w:val="105"/>
        </w:rPr>
        <w:t>Figure 12: Model Target</w:t>
      </w:r>
    </w:p>
    <w:p w14:paraId="60980576" w14:textId="77777777" w:rsidR="00551168" w:rsidRDefault="00551168">
      <w:pPr>
        <w:pStyle w:val="BodyText"/>
        <w:rPr>
          <w:sz w:val="20"/>
        </w:rPr>
      </w:pPr>
    </w:p>
    <w:p w14:paraId="43165FC7" w14:textId="77777777" w:rsidR="00551168" w:rsidRDefault="00647E4E">
      <w:pPr>
        <w:pStyle w:val="BodyText"/>
        <w:spacing w:before="10"/>
        <w:rPr>
          <w:sz w:val="29"/>
        </w:rPr>
      </w:pPr>
      <w:r>
        <w:rPr>
          <w:noProof/>
          <w:lang w:val="en-GB" w:eastAsia="en-GB"/>
        </w:rPr>
        <w:drawing>
          <wp:anchor distT="0" distB="0" distL="0" distR="0" simplePos="0" relativeHeight="21" behindDoc="0" locked="0" layoutInCell="1" allowOverlap="1" wp14:anchorId="5405E751" wp14:editId="0187EAE4">
            <wp:simplePos x="0" y="0"/>
            <wp:positionH relativeFrom="page">
              <wp:posOffset>1864398</wp:posOffset>
            </wp:positionH>
            <wp:positionV relativeFrom="paragraph">
              <wp:posOffset>243174</wp:posOffset>
            </wp:positionV>
            <wp:extent cx="4018406" cy="3488340"/>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5" cstate="print"/>
                    <a:stretch>
                      <a:fillRect/>
                    </a:stretch>
                  </pic:blipFill>
                  <pic:spPr>
                    <a:xfrm>
                      <a:off x="0" y="0"/>
                      <a:ext cx="4018406" cy="3488340"/>
                    </a:xfrm>
                    <a:prstGeom prst="rect">
                      <a:avLst/>
                    </a:prstGeom>
                  </pic:spPr>
                </pic:pic>
              </a:graphicData>
            </a:graphic>
          </wp:anchor>
        </w:drawing>
      </w:r>
    </w:p>
    <w:p w14:paraId="4C651BF3" w14:textId="77777777" w:rsidR="00551168" w:rsidRDefault="00551168">
      <w:pPr>
        <w:pStyle w:val="BodyText"/>
        <w:spacing w:before="1"/>
        <w:rPr>
          <w:sz w:val="11"/>
        </w:rPr>
      </w:pPr>
    </w:p>
    <w:p w14:paraId="5DEE1E21" w14:textId="77777777" w:rsidR="00551168" w:rsidRDefault="00647E4E">
      <w:pPr>
        <w:pStyle w:val="BodyText"/>
        <w:spacing w:before="55"/>
        <w:ind w:left="3256"/>
      </w:pPr>
      <w:r>
        <w:t>Figure 13: Vuforia AR SDK [18]</w:t>
      </w:r>
    </w:p>
    <w:p w14:paraId="1306C490" w14:textId="77777777" w:rsidR="00551168" w:rsidRDefault="00551168">
      <w:pPr>
        <w:sectPr w:rsidR="00551168">
          <w:pgSz w:w="12240" w:h="15840"/>
          <w:pgMar w:top="1500" w:right="0" w:bottom="1300" w:left="1200" w:header="0" w:footer="1110" w:gutter="0"/>
          <w:cols w:space="720"/>
        </w:sectPr>
      </w:pPr>
    </w:p>
    <w:p w14:paraId="05AF835C" w14:textId="77777777" w:rsidR="00551168" w:rsidRDefault="00551168">
      <w:pPr>
        <w:pStyle w:val="BodyText"/>
        <w:spacing w:before="9"/>
        <w:rPr>
          <w:sz w:val="19"/>
        </w:rPr>
      </w:pPr>
    </w:p>
    <w:p w14:paraId="394F18FE" w14:textId="77777777" w:rsidR="00551168" w:rsidRDefault="00647E4E">
      <w:pPr>
        <w:tabs>
          <w:tab w:val="left" w:pos="5054"/>
        </w:tabs>
        <w:ind w:left="465"/>
        <w:rPr>
          <w:sz w:val="20"/>
        </w:rPr>
      </w:pPr>
      <w:r>
        <w:rPr>
          <w:noProof/>
          <w:sz w:val="20"/>
          <w:lang w:val="en-GB" w:eastAsia="en-GB"/>
        </w:rPr>
        <w:drawing>
          <wp:inline distT="0" distB="0" distL="0" distR="0" wp14:anchorId="564AE5D9" wp14:editId="12609871">
            <wp:extent cx="2777490" cy="5554980"/>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6" cstate="print"/>
                    <a:stretch>
                      <a:fillRect/>
                    </a:stretch>
                  </pic:blipFill>
                  <pic:spPr>
                    <a:xfrm>
                      <a:off x="0" y="0"/>
                      <a:ext cx="2777490" cy="5554980"/>
                    </a:xfrm>
                    <a:prstGeom prst="rect">
                      <a:avLst/>
                    </a:prstGeom>
                  </pic:spPr>
                </pic:pic>
              </a:graphicData>
            </a:graphic>
          </wp:inline>
        </w:drawing>
      </w:r>
      <w:r>
        <w:rPr>
          <w:sz w:val="20"/>
        </w:rPr>
        <w:tab/>
      </w:r>
      <w:r>
        <w:rPr>
          <w:noProof/>
          <w:sz w:val="20"/>
          <w:lang w:val="en-GB" w:eastAsia="en-GB"/>
        </w:rPr>
        <w:drawing>
          <wp:inline distT="0" distB="0" distL="0" distR="0" wp14:anchorId="1EC4E77E" wp14:editId="02F18858">
            <wp:extent cx="2777490" cy="5554980"/>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7" cstate="print"/>
                    <a:stretch>
                      <a:fillRect/>
                    </a:stretch>
                  </pic:blipFill>
                  <pic:spPr>
                    <a:xfrm>
                      <a:off x="0" y="0"/>
                      <a:ext cx="2777490" cy="5554980"/>
                    </a:xfrm>
                    <a:prstGeom prst="rect">
                      <a:avLst/>
                    </a:prstGeom>
                  </pic:spPr>
                </pic:pic>
              </a:graphicData>
            </a:graphic>
          </wp:inline>
        </w:drawing>
      </w:r>
    </w:p>
    <w:p w14:paraId="2A7EA76F" w14:textId="77777777" w:rsidR="00551168" w:rsidRDefault="00647E4E">
      <w:pPr>
        <w:pStyle w:val="BodyText"/>
        <w:tabs>
          <w:tab w:val="left" w:pos="5566"/>
        </w:tabs>
        <w:spacing w:before="69"/>
        <w:ind w:left="1466"/>
      </w:pPr>
      <w:r>
        <w:t>Figure  14:</w:t>
      </w:r>
      <w:r>
        <w:rPr>
          <w:spacing w:val="26"/>
        </w:rPr>
        <w:t xml:space="preserve"> </w:t>
      </w:r>
      <w:r>
        <w:t>Main</w:t>
      </w:r>
      <w:r>
        <w:rPr>
          <w:spacing w:val="29"/>
        </w:rPr>
        <w:t xml:space="preserve"> </w:t>
      </w:r>
      <w:r>
        <w:t>Menu</w:t>
      </w:r>
      <w:r>
        <w:tab/>
        <w:t>Figure 15: Choosing user</w:t>
      </w:r>
      <w:r>
        <w:rPr>
          <w:spacing w:val="45"/>
        </w:rPr>
        <w:t xml:space="preserve"> </w:t>
      </w:r>
      <w:r>
        <w:t>profile</w:t>
      </w:r>
    </w:p>
    <w:p w14:paraId="57EA1B06" w14:textId="77777777" w:rsidR="00551168" w:rsidRDefault="00551168">
      <w:pPr>
        <w:sectPr w:rsidR="00551168">
          <w:pgSz w:w="12240" w:h="15840"/>
          <w:pgMar w:top="1500" w:right="0" w:bottom="1300" w:left="1200" w:header="0" w:footer="1110" w:gutter="0"/>
          <w:cols w:space="720"/>
        </w:sectPr>
      </w:pPr>
    </w:p>
    <w:p w14:paraId="4B1B9CE1" w14:textId="77777777" w:rsidR="00551168" w:rsidRDefault="00551168">
      <w:pPr>
        <w:pStyle w:val="BodyText"/>
        <w:spacing w:before="9"/>
        <w:rPr>
          <w:sz w:val="19"/>
        </w:rPr>
      </w:pPr>
    </w:p>
    <w:p w14:paraId="7D5E4C8F" w14:textId="77777777" w:rsidR="00551168" w:rsidRDefault="00647E4E">
      <w:pPr>
        <w:tabs>
          <w:tab w:val="left" w:pos="5054"/>
        </w:tabs>
        <w:ind w:left="465"/>
        <w:rPr>
          <w:sz w:val="20"/>
        </w:rPr>
      </w:pPr>
      <w:r>
        <w:rPr>
          <w:noProof/>
          <w:sz w:val="20"/>
          <w:lang w:val="en-GB" w:eastAsia="en-GB"/>
        </w:rPr>
        <w:drawing>
          <wp:inline distT="0" distB="0" distL="0" distR="0" wp14:anchorId="07085AF5" wp14:editId="66962B51">
            <wp:extent cx="2777490" cy="5554980"/>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8" cstate="print"/>
                    <a:stretch>
                      <a:fillRect/>
                    </a:stretch>
                  </pic:blipFill>
                  <pic:spPr>
                    <a:xfrm>
                      <a:off x="0" y="0"/>
                      <a:ext cx="2777490" cy="5554980"/>
                    </a:xfrm>
                    <a:prstGeom prst="rect">
                      <a:avLst/>
                    </a:prstGeom>
                  </pic:spPr>
                </pic:pic>
              </a:graphicData>
            </a:graphic>
          </wp:inline>
        </w:drawing>
      </w:r>
      <w:r>
        <w:rPr>
          <w:sz w:val="20"/>
        </w:rPr>
        <w:tab/>
      </w:r>
      <w:r>
        <w:rPr>
          <w:noProof/>
          <w:sz w:val="20"/>
          <w:lang w:val="en-GB" w:eastAsia="en-GB"/>
        </w:rPr>
        <w:drawing>
          <wp:inline distT="0" distB="0" distL="0" distR="0" wp14:anchorId="2A08A9BF" wp14:editId="2964BB16">
            <wp:extent cx="2777490" cy="5554980"/>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9" cstate="print"/>
                    <a:stretch>
                      <a:fillRect/>
                    </a:stretch>
                  </pic:blipFill>
                  <pic:spPr>
                    <a:xfrm>
                      <a:off x="0" y="0"/>
                      <a:ext cx="2777490" cy="5554980"/>
                    </a:xfrm>
                    <a:prstGeom prst="rect">
                      <a:avLst/>
                    </a:prstGeom>
                  </pic:spPr>
                </pic:pic>
              </a:graphicData>
            </a:graphic>
          </wp:inline>
        </w:drawing>
      </w:r>
    </w:p>
    <w:p w14:paraId="25AC0E93" w14:textId="77777777" w:rsidR="00551168" w:rsidRDefault="00647E4E">
      <w:pPr>
        <w:pStyle w:val="BodyText"/>
        <w:tabs>
          <w:tab w:val="left" w:pos="4919"/>
        </w:tabs>
        <w:spacing w:before="69"/>
        <w:ind w:left="872"/>
      </w:pPr>
      <w:r>
        <w:rPr>
          <w:w w:val="105"/>
        </w:rPr>
        <w:t>Figure 16:  Choosing a</w:t>
      </w:r>
      <w:r>
        <w:rPr>
          <w:spacing w:val="6"/>
          <w:w w:val="105"/>
        </w:rPr>
        <w:t xml:space="preserve"> </w:t>
      </w:r>
      <w:r>
        <w:rPr>
          <w:w w:val="105"/>
        </w:rPr>
        <w:t>visitor</w:t>
      </w:r>
      <w:r>
        <w:rPr>
          <w:spacing w:val="12"/>
          <w:w w:val="105"/>
        </w:rPr>
        <w:t xml:space="preserve"> </w:t>
      </w:r>
      <w:r>
        <w:rPr>
          <w:w w:val="105"/>
        </w:rPr>
        <w:t>task</w:t>
      </w:r>
      <w:r>
        <w:rPr>
          <w:w w:val="105"/>
        </w:rPr>
        <w:tab/>
        <w:t>Figure 17: Visitor Recommendation for Visit</w:t>
      </w:r>
    </w:p>
    <w:p w14:paraId="54B7E45C" w14:textId="77777777" w:rsidR="00551168" w:rsidRDefault="00551168">
      <w:pPr>
        <w:sectPr w:rsidR="00551168">
          <w:pgSz w:w="12240" w:h="15840"/>
          <w:pgMar w:top="1500" w:right="0" w:bottom="1300" w:left="1200" w:header="0" w:footer="1110" w:gutter="0"/>
          <w:cols w:space="720"/>
        </w:sectPr>
      </w:pPr>
    </w:p>
    <w:p w14:paraId="2DC077C9" w14:textId="77777777" w:rsidR="00551168" w:rsidRDefault="00551168">
      <w:pPr>
        <w:pStyle w:val="BodyText"/>
        <w:spacing w:before="9"/>
        <w:rPr>
          <w:sz w:val="19"/>
        </w:rPr>
      </w:pPr>
    </w:p>
    <w:p w14:paraId="4BC0361B" w14:textId="77777777" w:rsidR="00551168" w:rsidRDefault="00647E4E">
      <w:pPr>
        <w:tabs>
          <w:tab w:val="left" w:pos="5054"/>
        </w:tabs>
        <w:ind w:left="465"/>
        <w:rPr>
          <w:sz w:val="20"/>
        </w:rPr>
      </w:pPr>
      <w:r>
        <w:rPr>
          <w:noProof/>
          <w:sz w:val="20"/>
          <w:lang w:val="en-GB" w:eastAsia="en-GB"/>
        </w:rPr>
        <w:drawing>
          <wp:inline distT="0" distB="0" distL="0" distR="0" wp14:anchorId="186A0566" wp14:editId="365DDBB1">
            <wp:extent cx="2777490" cy="5554980"/>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0" cstate="print"/>
                    <a:stretch>
                      <a:fillRect/>
                    </a:stretch>
                  </pic:blipFill>
                  <pic:spPr>
                    <a:xfrm>
                      <a:off x="0" y="0"/>
                      <a:ext cx="2777490" cy="5554980"/>
                    </a:xfrm>
                    <a:prstGeom prst="rect">
                      <a:avLst/>
                    </a:prstGeom>
                  </pic:spPr>
                </pic:pic>
              </a:graphicData>
            </a:graphic>
          </wp:inline>
        </w:drawing>
      </w:r>
      <w:r>
        <w:rPr>
          <w:sz w:val="20"/>
        </w:rPr>
        <w:tab/>
      </w:r>
      <w:r>
        <w:rPr>
          <w:noProof/>
          <w:sz w:val="20"/>
          <w:lang w:val="en-GB" w:eastAsia="en-GB"/>
        </w:rPr>
        <w:drawing>
          <wp:inline distT="0" distB="0" distL="0" distR="0" wp14:anchorId="49C1F3A3" wp14:editId="30AC81FE">
            <wp:extent cx="2777490" cy="5554980"/>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1" cstate="print"/>
                    <a:stretch>
                      <a:fillRect/>
                    </a:stretch>
                  </pic:blipFill>
                  <pic:spPr>
                    <a:xfrm>
                      <a:off x="0" y="0"/>
                      <a:ext cx="2777490" cy="5554980"/>
                    </a:xfrm>
                    <a:prstGeom prst="rect">
                      <a:avLst/>
                    </a:prstGeom>
                  </pic:spPr>
                </pic:pic>
              </a:graphicData>
            </a:graphic>
          </wp:inline>
        </w:drawing>
      </w:r>
    </w:p>
    <w:p w14:paraId="27E88CB7" w14:textId="77777777" w:rsidR="00551168" w:rsidRDefault="00647E4E">
      <w:pPr>
        <w:pStyle w:val="BodyText"/>
        <w:tabs>
          <w:tab w:val="left" w:pos="5955"/>
        </w:tabs>
        <w:spacing w:before="69"/>
        <w:ind w:left="594"/>
      </w:pPr>
      <w:r>
        <w:rPr>
          <w:w w:val="105"/>
        </w:rPr>
        <w:t>Figure 18:  Marker</w:t>
      </w:r>
      <w:r>
        <w:rPr>
          <w:spacing w:val="-12"/>
          <w:w w:val="105"/>
        </w:rPr>
        <w:t xml:space="preserve"> </w:t>
      </w:r>
      <w:r>
        <w:rPr>
          <w:w w:val="105"/>
        </w:rPr>
        <w:t>Augmentation</w:t>
      </w:r>
      <w:r>
        <w:rPr>
          <w:spacing w:val="9"/>
          <w:w w:val="105"/>
        </w:rPr>
        <w:t xml:space="preserve"> </w:t>
      </w:r>
      <w:r>
        <w:rPr>
          <w:w w:val="105"/>
        </w:rPr>
        <w:t>Menu</w:t>
      </w:r>
      <w:r>
        <w:rPr>
          <w:w w:val="105"/>
        </w:rPr>
        <w:tab/>
        <w:t>Figure 19: Office</w:t>
      </w:r>
      <w:r>
        <w:rPr>
          <w:spacing w:val="-1"/>
          <w:w w:val="105"/>
        </w:rPr>
        <w:t xml:space="preserve"> </w:t>
      </w:r>
      <w:r>
        <w:rPr>
          <w:w w:val="105"/>
        </w:rPr>
        <w:t>Details</w:t>
      </w:r>
    </w:p>
    <w:p w14:paraId="1F6B1955" w14:textId="77777777" w:rsidR="00551168" w:rsidRDefault="00551168">
      <w:pPr>
        <w:sectPr w:rsidR="00551168">
          <w:pgSz w:w="12240" w:h="15840"/>
          <w:pgMar w:top="1500" w:right="0" w:bottom="1300" w:left="1200" w:header="0" w:footer="1110" w:gutter="0"/>
          <w:cols w:space="720"/>
        </w:sectPr>
      </w:pPr>
    </w:p>
    <w:p w14:paraId="6AB784FA" w14:textId="77777777" w:rsidR="00551168" w:rsidRDefault="00551168">
      <w:pPr>
        <w:pStyle w:val="BodyText"/>
        <w:spacing w:before="9"/>
        <w:rPr>
          <w:sz w:val="19"/>
        </w:rPr>
      </w:pPr>
    </w:p>
    <w:p w14:paraId="1D756661" w14:textId="77777777" w:rsidR="00551168" w:rsidRDefault="00647E4E">
      <w:pPr>
        <w:tabs>
          <w:tab w:val="left" w:pos="5054"/>
        </w:tabs>
        <w:ind w:left="465"/>
        <w:rPr>
          <w:sz w:val="20"/>
        </w:rPr>
      </w:pPr>
      <w:r>
        <w:rPr>
          <w:noProof/>
          <w:sz w:val="20"/>
          <w:lang w:val="en-GB" w:eastAsia="en-GB"/>
        </w:rPr>
        <w:drawing>
          <wp:inline distT="0" distB="0" distL="0" distR="0" wp14:anchorId="6503B594" wp14:editId="5A59D378">
            <wp:extent cx="2777490" cy="5554980"/>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2" cstate="print"/>
                    <a:stretch>
                      <a:fillRect/>
                    </a:stretch>
                  </pic:blipFill>
                  <pic:spPr>
                    <a:xfrm>
                      <a:off x="0" y="0"/>
                      <a:ext cx="2777490" cy="5554980"/>
                    </a:xfrm>
                    <a:prstGeom prst="rect">
                      <a:avLst/>
                    </a:prstGeom>
                  </pic:spPr>
                </pic:pic>
              </a:graphicData>
            </a:graphic>
          </wp:inline>
        </w:drawing>
      </w:r>
      <w:r>
        <w:rPr>
          <w:sz w:val="20"/>
        </w:rPr>
        <w:tab/>
      </w:r>
      <w:r>
        <w:rPr>
          <w:noProof/>
          <w:sz w:val="20"/>
          <w:lang w:val="en-GB" w:eastAsia="en-GB"/>
        </w:rPr>
        <w:drawing>
          <wp:inline distT="0" distB="0" distL="0" distR="0" wp14:anchorId="4312813A" wp14:editId="37F477B8">
            <wp:extent cx="2777490" cy="5554980"/>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3" cstate="print"/>
                    <a:stretch>
                      <a:fillRect/>
                    </a:stretch>
                  </pic:blipFill>
                  <pic:spPr>
                    <a:xfrm>
                      <a:off x="0" y="0"/>
                      <a:ext cx="2777490" cy="5554980"/>
                    </a:xfrm>
                    <a:prstGeom prst="rect">
                      <a:avLst/>
                    </a:prstGeom>
                  </pic:spPr>
                </pic:pic>
              </a:graphicData>
            </a:graphic>
          </wp:inline>
        </w:drawing>
      </w:r>
    </w:p>
    <w:p w14:paraId="3BE55EDF" w14:textId="77777777" w:rsidR="00551168" w:rsidRDefault="00647E4E">
      <w:pPr>
        <w:pStyle w:val="BodyText"/>
        <w:tabs>
          <w:tab w:val="left" w:pos="1619"/>
          <w:tab w:val="left" w:pos="6272"/>
        </w:tabs>
        <w:spacing w:before="69"/>
        <w:ind w:left="330"/>
      </w:pPr>
      <w:r>
        <w:rPr>
          <w:w w:val="105"/>
        </w:rPr>
        <w:t>Figure</w:t>
      </w:r>
      <w:r>
        <w:rPr>
          <w:spacing w:val="53"/>
          <w:w w:val="105"/>
        </w:rPr>
        <w:t xml:space="preserve"> </w:t>
      </w:r>
      <w:r>
        <w:rPr>
          <w:w w:val="105"/>
        </w:rPr>
        <w:t>20:</w:t>
      </w:r>
      <w:r>
        <w:rPr>
          <w:w w:val="105"/>
        </w:rPr>
        <w:tab/>
        <w:t xml:space="preserve">Holographic  </w:t>
      </w:r>
      <w:r>
        <w:rPr>
          <w:spacing w:val="-3"/>
          <w:w w:val="105"/>
        </w:rPr>
        <w:t xml:space="preserve">Sketch  </w:t>
      </w:r>
      <w:r>
        <w:rPr>
          <w:w w:val="105"/>
        </w:rPr>
        <w:t xml:space="preserve">Map </w:t>
      </w:r>
      <w:r>
        <w:rPr>
          <w:spacing w:val="3"/>
          <w:w w:val="105"/>
        </w:rPr>
        <w:t xml:space="preserve"> </w:t>
      </w:r>
      <w:r>
        <w:rPr>
          <w:spacing w:val="-3"/>
          <w:w w:val="105"/>
        </w:rPr>
        <w:t xml:space="preserve">FrontFigure </w:t>
      </w:r>
      <w:r>
        <w:rPr>
          <w:spacing w:val="22"/>
          <w:w w:val="105"/>
        </w:rPr>
        <w:t xml:space="preserve"> </w:t>
      </w:r>
      <w:r>
        <w:rPr>
          <w:w w:val="105"/>
        </w:rPr>
        <w:t>21:</w:t>
      </w:r>
      <w:r>
        <w:rPr>
          <w:w w:val="105"/>
        </w:rPr>
        <w:tab/>
        <w:t xml:space="preserve">Holographic </w:t>
      </w:r>
      <w:r>
        <w:rPr>
          <w:spacing w:val="-3"/>
          <w:w w:val="105"/>
        </w:rPr>
        <w:t xml:space="preserve">Sketch </w:t>
      </w:r>
      <w:r>
        <w:rPr>
          <w:w w:val="105"/>
        </w:rPr>
        <w:t>Map</w:t>
      </w:r>
      <w:r>
        <w:rPr>
          <w:spacing w:val="1"/>
          <w:w w:val="105"/>
        </w:rPr>
        <w:t xml:space="preserve"> </w:t>
      </w:r>
      <w:r>
        <w:rPr>
          <w:w w:val="105"/>
        </w:rPr>
        <w:t>Side</w:t>
      </w:r>
    </w:p>
    <w:p w14:paraId="69755D5D" w14:textId="77777777" w:rsidR="00551168" w:rsidRDefault="00647E4E">
      <w:pPr>
        <w:pStyle w:val="BodyText"/>
        <w:tabs>
          <w:tab w:val="left" w:pos="4919"/>
        </w:tabs>
        <w:spacing w:before="13"/>
        <w:ind w:left="330"/>
      </w:pPr>
      <w:r>
        <w:t>View</w:t>
      </w:r>
      <w:r>
        <w:tab/>
        <w:t>View</w:t>
      </w:r>
    </w:p>
    <w:p w14:paraId="568B9625" w14:textId="77777777" w:rsidR="00551168" w:rsidRDefault="00551168">
      <w:pPr>
        <w:sectPr w:rsidR="00551168">
          <w:pgSz w:w="12240" w:h="15840"/>
          <w:pgMar w:top="1500" w:right="0" w:bottom="1300" w:left="1200" w:header="0" w:footer="1110" w:gutter="0"/>
          <w:cols w:space="720"/>
        </w:sectPr>
      </w:pPr>
    </w:p>
    <w:p w14:paraId="440BEFB8" w14:textId="77777777" w:rsidR="00551168" w:rsidRDefault="00551168">
      <w:pPr>
        <w:pStyle w:val="BodyText"/>
        <w:spacing w:before="9"/>
        <w:rPr>
          <w:sz w:val="19"/>
        </w:rPr>
      </w:pPr>
    </w:p>
    <w:p w14:paraId="18F83D5D" w14:textId="77777777" w:rsidR="00551168" w:rsidRDefault="00647E4E">
      <w:pPr>
        <w:tabs>
          <w:tab w:val="left" w:pos="5054"/>
        </w:tabs>
        <w:ind w:left="465"/>
        <w:rPr>
          <w:sz w:val="20"/>
        </w:rPr>
      </w:pPr>
      <w:r>
        <w:rPr>
          <w:noProof/>
          <w:sz w:val="20"/>
          <w:lang w:val="en-GB" w:eastAsia="en-GB"/>
        </w:rPr>
        <w:drawing>
          <wp:inline distT="0" distB="0" distL="0" distR="0" wp14:anchorId="38A1AC08" wp14:editId="2D516EBF">
            <wp:extent cx="2777490" cy="5554980"/>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4" cstate="print"/>
                    <a:stretch>
                      <a:fillRect/>
                    </a:stretch>
                  </pic:blipFill>
                  <pic:spPr>
                    <a:xfrm>
                      <a:off x="0" y="0"/>
                      <a:ext cx="2777490" cy="5554980"/>
                    </a:xfrm>
                    <a:prstGeom prst="rect">
                      <a:avLst/>
                    </a:prstGeom>
                  </pic:spPr>
                </pic:pic>
              </a:graphicData>
            </a:graphic>
          </wp:inline>
        </w:drawing>
      </w:r>
      <w:r>
        <w:rPr>
          <w:sz w:val="20"/>
        </w:rPr>
        <w:tab/>
      </w:r>
      <w:r>
        <w:rPr>
          <w:noProof/>
          <w:position w:val="18"/>
          <w:sz w:val="20"/>
          <w:lang w:val="en-GB" w:eastAsia="en-GB"/>
        </w:rPr>
        <w:drawing>
          <wp:inline distT="0" distB="0" distL="0" distR="0" wp14:anchorId="281265F0" wp14:editId="64DD65C7">
            <wp:extent cx="2674619" cy="5349240"/>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5" cstate="print"/>
                    <a:stretch>
                      <a:fillRect/>
                    </a:stretch>
                  </pic:blipFill>
                  <pic:spPr>
                    <a:xfrm>
                      <a:off x="0" y="0"/>
                      <a:ext cx="2674619" cy="5349240"/>
                    </a:xfrm>
                    <a:prstGeom prst="rect">
                      <a:avLst/>
                    </a:prstGeom>
                  </pic:spPr>
                </pic:pic>
              </a:graphicData>
            </a:graphic>
          </wp:inline>
        </w:drawing>
      </w:r>
    </w:p>
    <w:p w14:paraId="0656D242" w14:textId="77777777" w:rsidR="00551168" w:rsidRDefault="00551168">
      <w:pPr>
        <w:pStyle w:val="BodyText"/>
        <w:spacing w:before="1"/>
        <w:rPr>
          <w:sz w:val="6"/>
        </w:rPr>
      </w:pPr>
    </w:p>
    <w:p w14:paraId="4BCCEDAA" w14:textId="77777777" w:rsidR="00551168" w:rsidRDefault="00551168">
      <w:pPr>
        <w:rPr>
          <w:sz w:val="6"/>
        </w:rPr>
        <w:sectPr w:rsidR="00551168">
          <w:pgSz w:w="12240" w:h="15840"/>
          <w:pgMar w:top="1500" w:right="0" w:bottom="1300" w:left="1200" w:header="0" w:footer="1110" w:gutter="0"/>
          <w:cols w:space="720"/>
        </w:sectPr>
      </w:pPr>
    </w:p>
    <w:p w14:paraId="0FC67BBC" w14:textId="77777777" w:rsidR="00551168" w:rsidRDefault="00647E4E">
      <w:pPr>
        <w:pStyle w:val="BodyText"/>
        <w:tabs>
          <w:tab w:val="left" w:pos="1678"/>
        </w:tabs>
        <w:spacing w:line="252" w:lineRule="auto"/>
        <w:ind w:left="330"/>
      </w:pPr>
      <w:r>
        <w:rPr>
          <w:w w:val="105"/>
        </w:rPr>
        <w:lastRenderedPageBreak/>
        <w:t xml:space="preserve">Figure </w:t>
      </w:r>
      <w:r>
        <w:rPr>
          <w:spacing w:val="9"/>
          <w:w w:val="105"/>
        </w:rPr>
        <w:t xml:space="preserve"> </w:t>
      </w:r>
      <w:r>
        <w:rPr>
          <w:w w:val="105"/>
        </w:rPr>
        <w:t>22:</w:t>
      </w:r>
      <w:r>
        <w:rPr>
          <w:w w:val="105"/>
        </w:rPr>
        <w:tab/>
        <w:t xml:space="preserve">Coffee Machine </w:t>
      </w:r>
      <w:r>
        <w:rPr>
          <w:spacing w:val="-3"/>
          <w:w w:val="105"/>
        </w:rPr>
        <w:t xml:space="preserve">Augmentation </w:t>
      </w:r>
      <w:r>
        <w:rPr>
          <w:w w:val="105"/>
        </w:rPr>
        <w:t>Menu</w:t>
      </w:r>
    </w:p>
    <w:p w14:paraId="4C85A121" w14:textId="77777777" w:rsidR="00551168" w:rsidRDefault="00647E4E">
      <w:pPr>
        <w:pStyle w:val="BodyText"/>
        <w:spacing w:before="144"/>
        <w:ind w:left="691"/>
      </w:pPr>
      <w:r>
        <w:br w:type="column"/>
      </w:r>
      <w:r>
        <w:rPr>
          <w:w w:val="105"/>
        </w:rPr>
        <w:lastRenderedPageBreak/>
        <w:t>Figure 23: Cappuccino Details</w:t>
      </w:r>
    </w:p>
    <w:p w14:paraId="3D8353EB" w14:textId="77777777" w:rsidR="00551168" w:rsidRDefault="00551168">
      <w:pPr>
        <w:sectPr w:rsidR="00551168">
          <w:type w:val="continuous"/>
          <w:pgSz w:w="12240" w:h="15840"/>
          <w:pgMar w:top="1500" w:right="0" w:bottom="280" w:left="1200" w:header="720" w:footer="720" w:gutter="0"/>
          <w:cols w:num="2" w:space="720" w:equalWidth="0">
            <w:col w:w="4919" w:space="40"/>
            <w:col w:w="6081"/>
          </w:cols>
        </w:sectPr>
      </w:pPr>
    </w:p>
    <w:p w14:paraId="72372B8B" w14:textId="77777777" w:rsidR="00551168" w:rsidRDefault="00551168">
      <w:pPr>
        <w:pStyle w:val="BodyText"/>
        <w:spacing w:before="9"/>
        <w:rPr>
          <w:sz w:val="19"/>
        </w:rPr>
      </w:pPr>
    </w:p>
    <w:p w14:paraId="498E7725" w14:textId="77777777" w:rsidR="00551168" w:rsidRDefault="00647E4E">
      <w:pPr>
        <w:tabs>
          <w:tab w:val="left" w:pos="5054"/>
        </w:tabs>
        <w:ind w:left="465"/>
        <w:rPr>
          <w:sz w:val="20"/>
        </w:rPr>
      </w:pPr>
      <w:r>
        <w:rPr>
          <w:noProof/>
          <w:sz w:val="20"/>
          <w:lang w:val="en-GB" w:eastAsia="en-GB"/>
        </w:rPr>
        <w:drawing>
          <wp:inline distT="0" distB="0" distL="0" distR="0" wp14:anchorId="1C9668F9" wp14:editId="5145DE97">
            <wp:extent cx="2777490" cy="5554980"/>
            <wp:effectExtent l="0" t="0" r="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6" cstate="print"/>
                    <a:stretch>
                      <a:fillRect/>
                    </a:stretch>
                  </pic:blipFill>
                  <pic:spPr>
                    <a:xfrm>
                      <a:off x="0" y="0"/>
                      <a:ext cx="2777490" cy="5554980"/>
                    </a:xfrm>
                    <a:prstGeom prst="rect">
                      <a:avLst/>
                    </a:prstGeom>
                  </pic:spPr>
                </pic:pic>
              </a:graphicData>
            </a:graphic>
          </wp:inline>
        </w:drawing>
      </w:r>
      <w:r>
        <w:rPr>
          <w:sz w:val="20"/>
        </w:rPr>
        <w:tab/>
      </w:r>
      <w:r>
        <w:rPr>
          <w:noProof/>
          <w:sz w:val="20"/>
          <w:lang w:val="en-GB" w:eastAsia="en-GB"/>
        </w:rPr>
        <w:drawing>
          <wp:inline distT="0" distB="0" distL="0" distR="0" wp14:anchorId="0079214C" wp14:editId="41FF1D4D">
            <wp:extent cx="2777490" cy="5554980"/>
            <wp:effectExtent l="0" t="0" r="0" b="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7" cstate="print"/>
                    <a:stretch>
                      <a:fillRect/>
                    </a:stretch>
                  </pic:blipFill>
                  <pic:spPr>
                    <a:xfrm>
                      <a:off x="0" y="0"/>
                      <a:ext cx="2777490" cy="5554980"/>
                    </a:xfrm>
                    <a:prstGeom prst="rect">
                      <a:avLst/>
                    </a:prstGeom>
                  </pic:spPr>
                </pic:pic>
              </a:graphicData>
            </a:graphic>
          </wp:inline>
        </w:drawing>
      </w:r>
    </w:p>
    <w:p w14:paraId="797DA5D2" w14:textId="77777777" w:rsidR="00551168" w:rsidRDefault="00647E4E">
      <w:pPr>
        <w:pStyle w:val="BodyText"/>
        <w:tabs>
          <w:tab w:val="left" w:pos="5377"/>
        </w:tabs>
        <w:spacing w:before="69"/>
        <w:ind w:left="791"/>
      </w:pPr>
      <w:r>
        <w:t>Figure  24:  Coffee</w:t>
      </w:r>
      <w:r>
        <w:rPr>
          <w:spacing w:val="-9"/>
        </w:rPr>
        <w:t xml:space="preserve"> </w:t>
      </w:r>
      <w:r>
        <w:t>Machine</w:t>
      </w:r>
      <w:r>
        <w:rPr>
          <w:spacing w:val="28"/>
        </w:rPr>
        <w:t xml:space="preserve"> </w:t>
      </w:r>
      <w:r>
        <w:t>Diagram</w:t>
      </w:r>
      <w:r>
        <w:tab/>
        <w:t>Figure 25: Coffee Machine 3D</w:t>
      </w:r>
      <w:r>
        <w:rPr>
          <w:spacing w:val="57"/>
        </w:rPr>
        <w:t xml:space="preserve"> </w:t>
      </w:r>
      <w:r>
        <w:t>View</w:t>
      </w:r>
    </w:p>
    <w:p w14:paraId="644F7242" w14:textId="77777777" w:rsidR="00551168" w:rsidRDefault="00551168">
      <w:pPr>
        <w:sectPr w:rsidR="00551168">
          <w:pgSz w:w="12240" w:h="15840"/>
          <w:pgMar w:top="1500" w:right="0" w:bottom="1300" w:left="1200" w:header="0" w:footer="1110" w:gutter="0"/>
          <w:cols w:space="720"/>
        </w:sectPr>
      </w:pPr>
    </w:p>
    <w:p w14:paraId="56DF2950" w14:textId="77777777" w:rsidR="00551168" w:rsidRDefault="00551168">
      <w:pPr>
        <w:pStyle w:val="BodyText"/>
        <w:spacing w:before="5"/>
        <w:rPr>
          <w:sz w:val="9"/>
        </w:rPr>
      </w:pPr>
    </w:p>
    <w:p w14:paraId="4A40CC03" w14:textId="77777777" w:rsidR="00551168" w:rsidRDefault="00647E4E">
      <w:pPr>
        <w:pStyle w:val="ListParagraph"/>
        <w:numPr>
          <w:ilvl w:val="0"/>
          <w:numId w:val="2"/>
        </w:numPr>
        <w:tabs>
          <w:tab w:val="left" w:pos="997"/>
          <w:tab w:val="left" w:pos="998"/>
        </w:tabs>
        <w:spacing w:before="41"/>
        <w:ind w:left="997" w:hanging="668"/>
        <w:rPr>
          <w:b/>
          <w:sz w:val="34"/>
        </w:rPr>
      </w:pPr>
      <w:r>
        <w:rPr>
          <w:b/>
          <w:w w:val="115"/>
          <w:sz w:val="34"/>
        </w:rPr>
        <w:t>Chapter</w:t>
      </w:r>
      <w:r>
        <w:rPr>
          <w:b/>
          <w:spacing w:val="31"/>
          <w:w w:val="115"/>
          <w:sz w:val="34"/>
        </w:rPr>
        <w:t xml:space="preserve"> </w:t>
      </w:r>
      <w:r>
        <w:rPr>
          <w:b/>
          <w:w w:val="115"/>
          <w:sz w:val="34"/>
        </w:rPr>
        <w:t>6</w:t>
      </w:r>
    </w:p>
    <w:p w14:paraId="32DF62C9" w14:textId="77777777" w:rsidR="00551168" w:rsidRDefault="00551168">
      <w:pPr>
        <w:pStyle w:val="BodyText"/>
        <w:rPr>
          <w:b/>
          <w:sz w:val="20"/>
        </w:rPr>
      </w:pPr>
    </w:p>
    <w:p w14:paraId="3EDD8EBD" w14:textId="77777777" w:rsidR="00551168" w:rsidRDefault="00551168">
      <w:pPr>
        <w:pStyle w:val="BodyText"/>
        <w:rPr>
          <w:b/>
          <w:sz w:val="26"/>
        </w:rPr>
      </w:pPr>
    </w:p>
    <w:p w14:paraId="54B9BAB5" w14:textId="6BBF87C0" w:rsidR="00551168" w:rsidRDefault="00FE2D12">
      <w:pPr>
        <w:pStyle w:val="BodyText"/>
        <w:ind w:left="330"/>
        <w:rPr>
          <w:sz w:val="20"/>
        </w:rPr>
      </w:pPr>
      <w:r>
        <w:rPr>
          <w:noProof/>
          <w:sz w:val="20"/>
          <w:lang w:val="en-GB" w:eastAsia="en-GB"/>
        </w:rPr>
        <mc:AlternateContent>
          <mc:Choice Requires="wpg">
            <w:drawing>
              <wp:inline distT="0" distB="0" distL="0" distR="0" wp14:anchorId="7313F1C1" wp14:editId="44FAFCC2">
                <wp:extent cx="6094730" cy="1680210"/>
                <wp:effectExtent l="0" t="0" r="1270" b="0"/>
                <wp:docPr id="30"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1680210"/>
                          <a:chOff x="0" y="0"/>
                          <a:chExt cx="9598" cy="2646"/>
                        </a:xfrm>
                      </wpg:grpSpPr>
                      <pic:pic xmlns:pic="http://schemas.openxmlformats.org/drawingml/2006/picture">
                        <pic:nvPicPr>
                          <pic:cNvPr id="32"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2" cy="26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4589" y="159"/>
                            <a:ext cx="5009" cy="23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08CC2F6" id="Group 14" o:spid="_x0000_s1026" style="width:479.9pt;height:132.3pt;mso-position-horizontal-relative:char;mso-position-vertical-relative:line" coordsize="9598,2646"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FS+ka3tJZUjaZ40ZljX+L2r88PiDp/xW/wCChPxD8F+Gtb+Feu/C/wCE3hvU11XW&#10;J/E8TQXGoyL8qxxoyru+VnX5dy/MzFvuqf0YFHWlG8Z8wntYjihS3jWNFVI0G1VXsKmoopj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p217Bdy3CQzpK1vL5Uyo&#10;27y22q21vQ7WVv8AgVX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5022;height:26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10;JfTBAAAA2wAAAA8AAABkcnMvZG93bnJldi54bWxEj0GLwjAUhO+C/yE8wZumKhSpRlFhQfEgdvfi&#10;7dE822LzUpusrf/eCILHYWa+YZbrzlTiQY0rLSuYjCMQxJnVJecK/n5/RnMQziNrrCyTgic5WK/6&#10;vSUm2rZ8pkfqcxEg7BJUUHhfJ1K6rCCDbmxr4uBdbWPQB9nkUjfYBrip5DSKYmmw5LBQYE27grJb&#10;+m8U2Ngc5a219aHbXw73c4Tp9hQrNRx0mwUIT53/hj/tvVYwm8L7S/gBcvU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EJfTBAAAA2wAAAA8AAAAAAAAAAAAAAAAAnAIAAGRy&#10;cy9kb3ducmV2LnhtbFBLBQYAAAAABAAEAPcAAACKAwAAAAA=&#10;">
                  <v:imagedata r:id="rId40" o:title=""/>
                </v:shape>
                <v:shape id="Picture 15" o:spid="_x0000_s1028" type="#_x0000_t75" style="position:absolute;left:4589;top:159;width:5009;height:23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FI&#10;u+bFAAAA2wAAAA8AAABkcnMvZG93bnJldi54bWxEj0FrwkAUhO+F/oflCV5EN9ZWSuoqUiiKB0Vb&#10;6PWRfSbR7NuQfWry77sFweMwM98ws0XrKnWlJpSeDYxHCSjizNuScwM/31/Dd1BBkC1WnslARwEW&#10;8+enGabW33hP14PkKkI4pGigEKlTrUNWkMMw8jVx9I6+cShRNrm2Dd4i3FX6JUmm2mHJcaHAmj4L&#10;ys6HizPwu8GTrPY72Qx29dtlu+zGyaAzpt9rlx+ghFp5hO/ttTUweYX/L/EH6Pk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BSLvmxQAAANsAAAAPAAAAAAAAAAAAAAAAAJwC&#10;AABkcnMvZG93bnJldi54bWxQSwUGAAAAAAQABAD3AAAAjgMAAAAA&#10;">
                  <v:imagedata r:id="rId41" o:title=""/>
                </v:shape>
                <w10:anchorlock/>
              </v:group>
            </w:pict>
          </mc:Fallback>
        </mc:AlternateContent>
      </w:r>
    </w:p>
    <w:p w14:paraId="743C879E" w14:textId="77777777" w:rsidR="00551168" w:rsidRDefault="00551168">
      <w:pPr>
        <w:rPr>
          <w:sz w:val="20"/>
        </w:rPr>
        <w:sectPr w:rsidR="00551168">
          <w:pgSz w:w="12240" w:h="15840"/>
          <w:pgMar w:top="1500" w:right="0" w:bottom="1300" w:left="1200" w:header="0" w:footer="1110" w:gutter="0"/>
          <w:cols w:space="720"/>
        </w:sectPr>
      </w:pPr>
    </w:p>
    <w:p w14:paraId="512BBEBF" w14:textId="77777777" w:rsidR="00551168" w:rsidRDefault="00647E4E">
      <w:pPr>
        <w:pStyle w:val="BodyText"/>
        <w:spacing w:before="167"/>
        <w:ind w:left="843"/>
      </w:pPr>
      <w:r>
        <w:rPr>
          <w:w w:val="105"/>
        </w:rPr>
        <w:lastRenderedPageBreak/>
        <w:t>Figure 26: Abessinia Image Target</w:t>
      </w:r>
    </w:p>
    <w:p w14:paraId="16417317" w14:textId="77777777" w:rsidR="00551168" w:rsidRDefault="00647E4E">
      <w:pPr>
        <w:pStyle w:val="BodyText"/>
        <w:spacing w:before="7"/>
        <w:ind w:left="843"/>
      </w:pPr>
      <w:r>
        <w:br w:type="column"/>
      </w:r>
      <w:r>
        <w:rPr>
          <w:w w:val="105"/>
        </w:rPr>
        <w:lastRenderedPageBreak/>
        <w:t>Figure 27: Ayanami Image Target</w:t>
      </w:r>
    </w:p>
    <w:p w14:paraId="67E8FAB1" w14:textId="77777777" w:rsidR="00551168" w:rsidRDefault="00551168">
      <w:pPr>
        <w:sectPr w:rsidR="00551168">
          <w:type w:val="continuous"/>
          <w:pgSz w:w="12240" w:h="15840"/>
          <w:pgMar w:top="1500" w:right="0" w:bottom="280" w:left="1200" w:header="720" w:footer="720" w:gutter="0"/>
          <w:cols w:num="2" w:space="720" w:equalWidth="0">
            <w:col w:w="4445" w:space="175"/>
            <w:col w:w="6420"/>
          </w:cols>
        </w:sectPr>
      </w:pPr>
    </w:p>
    <w:p w14:paraId="6FE6411F" w14:textId="77777777" w:rsidR="00551168" w:rsidRDefault="00551168">
      <w:pPr>
        <w:pStyle w:val="BodyText"/>
        <w:rPr>
          <w:sz w:val="20"/>
        </w:rPr>
      </w:pPr>
    </w:p>
    <w:p w14:paraId="6F5D46E2" w14:textId="77777777" w:rsidR="00551168" w:rsidRDefault="00551168">
      <w:pPr>
        <w:pStyle w:val="BodyText"/>
        <w:rPr>
          <w:sz w:val="20"/>
        </w:rPr>
      </w:pPr>
    </w:p>
    <w:p w14:paraId="6875396B" w14:textId="77777777" w:rsidR="00551168" w:rsidRDefault="00551168">
      <w:pPr>
        <w:pStyle w:val="BodyText"/>
        <w:spacing w:before="3"/>
        <w:rPr>
          <w:sz w:val="13"/>
        </w:rPr>
      </w:pPr>
    </w:p>
    <w:p w14:paraId="7428BEAC" w14:textId="126D1861" w:rsidR="00551168" w:rsidRDefault="00FE2D12">
      <w:pPr>
        <w:pStyle w:val="BodyText"/>
        <w:ind w:left="330"/>
        <w:rPr>
          <w:sz w:val="20"/>
        </w:rPr>
      </w:pPr>
      <w:r>
        <w:rPr>
          <w:noProof/>
          <w:sz w:val="20"/>
          <w:lang w:val="en-GB" w:eastAsia="en-GB"/>
        </w:rPr>
        <mc:AlternateContent>
          <mc:Choice Requires="wpg">
            <w:drawing>
              <wp:inline distT="0" distB="0" distL="0" distR="0" wp14:anchorId="155E2543" wp14:editId="719F96E7">
                <wp:extent cx="6060440" cy="1786255"/>
                <wp:effectExtent l="0" t="0" r="0" b="4445"/>
                <wp:docPr id="24"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0440" cy="1786255"/>
                          <a:chOff x="0" y="0"/>
                          <a:chExt cx="9544" cy="2813"/>
                        </a:xfrm>
                      </wpg:grpSpPr>
                      <pic:pic xmlns:pic="http://schemas.openxmlformats.org/drawingml/2006/picture">
                        <pic:nvPicPr>
                          <pic:cNvPr id="26"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1" cy="28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4589" y="141"/>
                            <a:ext cx="4955" cy="2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C3C35B8" id="Group 11" o:spid="_x0000_s1026" style="width:477.2pt;height:140.65pt;mso-position-horizontal-relative:char;mso-position-vertical-relative:line" coordsize="9544,281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">
                <v:shape id="Picture 13" o:spid="_x0000_s1027" type="#_x0000_t75" style="position:absolute;width:5031;height:28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d&#10;UzLEAAAA2wAAAA8AAABkcnMvZG93bnJldi54bWxEj0FrwkAUhO9C/8PyCt50t0GkpK5BhEBpLzZV&#10;z6+7r0lo9m3Irhr99W6h0OMwM98wq2J0nTjTEFrPGp7mCgSx8bblWsP+s5w9gwgR2WLnmTRcKUCx&#10;fpisMLf+wh90rmItEoRDjhqaGPtcymAachjmvidO3rcfHMYkh1raAS8J7jqZKbWUDltOCw32tG3I&#10;/FQnp6FTvRvfM6PkbVHuvo7mcKreDlpPH8fNC4hIY/wP/7VfrYZsCb9f0g+Q6z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FdUzLEAAAA2wAAAA8AAAAAAAAAAAAAAAAAnAIA&#10;AGRycy9kb3ducmV2LnhtbFBLBQYAAAAABAAEAPcAAACNAwAAAAA=&#10;">
                  <v:imagedata r:id="rId44" o:title=""/>
                </v:shape>
                <v:shape id="Picture 12" o:spid="_x0000_s1028" type="#_x0000_t75" style="position:absolute;left:4589;top:141;width:4955;height:25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E&#10;4BjCAAAA2wAAAA8AAABkcnMvZG93bnJldi54bWxET01rwkAQvRf8D8sIvZS6aQ7SRlcRsbSVUlAL&#10;XqfZaTaYnU2zUxP/vXso9Ph43/Pl4Bt1pi7WgQ08TDJQxGWwNVcGPg/P94+goiBbbAKTgQtFWC5G&#10;N3MsbOh5R+e9VCqFcCzQgBNpC61j6chjnISWOHHfofMoCXaVth32Kdw3Os+yqfZYc2pw2NLaUXna&#10;/3oDkn8d3ctTZXfvfrs53H38SP+GxtyOh9UMlNAg/+I/96s1kKex6Uv6AXpx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yxOAYwgAAANsAAAAPAAAAAAAAAAAAAAAAAJwCAABk&#10;cnMvZG93bnJldi54bWxQSwUGAAAAAAQABAD3AAAAiwMAAAAA&#10;">
                  <v:imagedata r:id="rId45" o:title=""/>
                </v:shape>
                <w10:anchorlock/>
              </v:group>
            </w:pict>
          </mc:Fallback>
        </mc:AlternateContent>
      </w:r>
    </w:p>
    <w:p w14:paraId="5A27AF8A" w14:textId="77777777" w:rsidR="00551168" w:rsidRDefault="00647E4E">
      <w:pPr>
        <w:pStyle w:val="BodyText"/>
        <w:tabs>
          <w:tab w:val="left" w:pos="5627"/>
        </w:tabs>
        <w:spacing w:before="27"/>
        <w:ind w:left="872"/>
      </w:pPr>
      <w:r>
        <w:rPr>
          <w:w w:val="105"/>
        </w:rPr>
        <w:t>Figure 28:  Brittanic</w:t>
      </w:r>
      <w:r>
        <w:rPr>
          <w:spacing w:val="24"/>
          <w:w w:val="105"/>
        </w:rPr>
        <w:t xml:space="preserve"> </w:t>
      </w:r>
      <w:r>
        <w:rPr>
          <w:w w:val="105"/>
        </w:rPr>
        <w:t>Image</w:t>
      </w:r>
      <w:r>
        <w:rPr>
          <w:spacing w:val="21"/>
          <w:w w:val="105"/>
        </w:rPr>
        <w:t xml:space="preserve"> </w:t>
      </w:r>
      <w:r>
        <w:rPr>
          <w:spacing w:val="-4"/>
          <w:w w:val="105"/>
        </w:rPr>
        <w:t>Target</w:t>
      </w:r>
      <w:r>
        <w:rPr>
          <w:spacing w:val="-4"/>
          <w:w w:val="105"/>
        </w:rPr>
        <w:tab/>
      </w:r>
      <w:r>
        <w:rPr>
          <w:w w:val="105"/>
          <w:position w:val="14"/>
        </w:rPr>
        <w:t>Figure 29: Enola Image</w:t>
      </w:r>
      <w:r>
        <w:rPr>
          <w:spacing w:val="22"/>
          <w:w w:val="105"/>
          <w:position w:val="14"/>
        </w:rPr>
        <w:t xml:space="preserve"> </w:t>
      </w:r>
      <w:r>
        <w:rPr>
          <w:spacing w:val="-4"/>
          <w:w w:val="105"/>
          <w:position w:val="14"/>
        </w:rPr>
        <w:t>Target</w:t>
      </w:r>
    </w:p>
    <w:p w14:paraId="3F862011" w14:textId="77777777" w:rsidR="00551168" w:rsidRDefault="00551168">
      <w:pPr>
        <w:pStyle w:val="BodyText"/>
        <w:rPr>
          <w:sz w:val="20"/>
        </w:rPr>
      </w:pPr>
    </w:p>
    <w:p w14:paraId="17890B56" w14:textId="0E416998" w:rsidR="00551168" w:rsidRDefault="00FE2D12">
      <w:pPr>
        <w:pStyle w:val="BodyText"/>
        <w:spacing w:before="10"/>
        <w:rPr>
          <w:sz w:val="29"/>
        </w:rPr>
      </w:pPr>
      <w:r>
        <w:rPr>
          <w:noProof/>
          <w:lang w:val="en-GB" w:eastAsia="en-GB"/>
        </w:rPr>
        <mc:AlternateContent>
          <mc:Choice Requires="wpg">
            <w:drawing>
              <wp:anchor distT="0" distB="0" distL="0" distR="0" simplePos="0" relativeHeight="251682816" behindDoc="1" locked="0" layoutInCell="1" allowOverlap="1" wp14:anchorId="363A33C7" wp14:editId="228CCA81">
                <wp:simplePos x="0" y="0"/>
                <wp:positionH relativeFrom="page">
                  <wp:posOffset>971550</wp:posOffset>
                </wp:positionH>
                <wp:positionV relativeFrom="paragraph">
                  <wp:posOffset>242570</wp:posOffset>
                </wp:positionV>
                <wp:extent cx="6103620" cy="1706245"/>
                <wp:effectExtent l="0" t="0" r="0" b="0"/>
                <wp:wrapTopAndBottom/>
                <wp:docPr id="1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3620" cy="1706245"/>
                          <a:chOff x="1531" y="383"/>
                          <a:chExt cx="9612" cy="2687"/>
                        </a:xfrm>
                      </wpg:grpSpPr>
                      <pic:pic xmlns:pic="http://schemas.openxmlformats.org/drawingml/2006/picture">
                        <pic:nvPicPr>
                          <pic:cNvPr id="2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530" y="427"/>
                            <a:ext cx="4968" cy="25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6120" y="382"/>
                            <a:ext cx="5022" cy="2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E410C10" id="Group 8" o:spid="_x0000_s1026" style="position:absolute;margin-left:76.5pt;margin-top:19.1pt;width:480.6pt;height:134.35pt;z-index:-251633664;mso-wrap-distance-left:0;mso-wrap-distance-right:0;mso-position-horizontal-relative:page" coordorigin="1531,383" coordsize="9612,2687"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ZGvaNB4i0LUNKuWdLe+tpbWVo2wwV1KnHvzXB/s8fs++H/wBmb4aW3gfwze6n&#10;faTbzzXCTatLHJPukbc3zRxxrj/gNeo5xSmoiuVykuoS94Wiiir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">
                <v:shape id="Picture 10" o:spid="_x0000_s1027" type="#_x0000_t75" style="position:absolute;left:1530;top:427;width:4968;height:259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63&#10;tbfAAAAA2wAAAA8AAABkcnMvZG93bnJldi54bWxET8tqwkAU3Rf8h+EK7uokItamjkELhbj0Veju&#10;mrkmwcydkBl18vedRaHLw3mv8mBa8aDeNZYVpNMEBHFpdcOVgtPx63UJwnlkja1lUjCQg3w9ellh&#10;pu2T9/Q4+ErEEHYZKqi97zIpXVmTQTe1HXHkrrY36CPsK6l7fMZw08pZkiykwYZjQ40dfdZU3g53&#10;o2A3/z7T5X45b99CWvyYwMP7npWajMPmA4Sn4P/Ff+5CK5jF9fFL/AFy/Qs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re1t8AAAADbAAAADwAAAAAAAAAAAAAAAACcAgAAZHJz&#10;L2Rvd25yZXYueG1sUEsFBgAAAAAEAAQA9wAAAIkDAAAAAA==&#10;">
                  <v:imagedata r:id="rId48" o:title=""/>
                </v:shape>
                <v:shape id="Picture 9" o:spid="_x0000_s1028" type="#_x0000_t75" style="position:absolute;left:6120;top:382;width:5022;height:268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Uj&#10;kOHGAAAA2wAAAA8AAABkcnMvZG93bnJldi54bWxEj0FrwkAUhO+C/2F5Qi+iG1MQja5SCmopBakK&#10;4u2ZfSah2bdLdjXpv+8WCj0OM/MNs1x3phYPanxlWcFknIAgzq2uuFBwOm5GMxA+IGusLZOCb/Kw&#10;XvV7S8y0bfmTHodQiAhhn6GCMgSXSenzkgz6sXXE0bvZxmCIsimkbrCNcFPLNEmm0mDFcaFER68l&#10;5V+Hu1Hwvj3v5uFj2+6fXXecDi+bmbtOlHoadC8LEIG68B/+a79pBWkKv1/iD5Cr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SOQ4cYAAADbAAAADwAAAAAAAAAAAAAAAACc&#10;AgAAZHJzL2Rvd25yZXYueG1sUEsFBgAAAAAEAAQA9wAAAI8DAAAAAA==&#10;">
                  <v:imagedata r:id="rId49" o:title=""/>
                </v:shape>
                <w10:wrap type="topAndBottom" anchorx="page"/>
              </v:group>
            </w:pict>
          </mc:Fallback>
        </mc:AlternateContent>
      </w:r>
    </w:p>
    <w:p w14:paraId="7F84AFF0" w14:textId="77777777" w:rsidR="00551168" w:rsidRDefault="00647E4E">
      <w:pPr>
        <w:pStyle w:val="BodyText"/>
        <w:tabs>
          <w:tab w:val="left" w:pos="5312"/>
        </w:tabs>
        <w:spacing w:before="103"/>
        <w:ind w:left="795"/>
      </w:pPr>
      <w:r>
        <w:rPr>
          <w:w w:val="105"/>
        </w:rPr>
        <w:t>Figure 30:  Hellespont</w:t>
      </w:r>
      <w:r>
        <w:rPr>
          <w:spacing w:val="-4"/>
          <w:w w:val="105"/>
        </w:rPr>
        <w:t xml:space="preserve"> </w:t>
      </w:r>
      <w:r>
        <w:rPr>
          <w:w w:val="105"/>
        </w:rPr>
        <w:t>Image</w:t>
      </w:r>
      <w:r>
        <w:rPr>
          <w:spacing w:val="12"/>
          <w:w w:val="105"/>
        </w:rPr>
        <w:t xml:space="preserve"> </w:t>
      </w:r>
      <w:r>
        <w:rPr>
          <w:spacing w:val="-4"/>
          <w:w w:val="105"/>
        </w:rPr>
        <w:t>Target</w:t>
      </w:r>
      <w:r>
        <w:rPr>
          <w:spacing w:val="-4"/>
          <w:w w:val="105"/>
        </w:rPr>
        <w:tab/>
      </w:r>
      <w:r>
        <w:rPr>
          <w:w w:val="105"/>
          <w:position w:val="-4"/>
        </w:rPr>
        <w:t>Figure 31: Pomeranian Image</w:t>
      </w:r>
      <w:r>
        <w:rPr>
          <w:spacing w:val="24"/>
          <w:w w:val="105"/>
          <w:position w:val="-4"/>
        </w:rPr>
        <w:t xml:space="preserve"> </w:t>
      </w:r>
      <w:r>
        <w:rPr>
          <w:spacing w:val="-4"/>
          <w:w w:val="105"/>
          <w:position w:val="-4"/>
        </w:rPr>
        <w:t>Target</w:t>
      </w:r>
    </w:p>
    <w:p w14:paraId="205E9841" w14:textId="77777777" w:rsidR="00551168" w:rsidRDefault="00551168">
      <w:pPr>
        <w:sectPr w:rsidR="00551168">
          <w:type w:val="continuous"/>
          <w:pgSz w:w="12240" w:h="15840"/>
          <w:pgMar w:top="1500" w:right="0" w:bottom="280" w:left="1200" w:header="720" w:footer="720" w:gutter="0"/>
          <w:cols w:space="720"/>
        </w:sectPr>
      </w:pPr>
    </w:p>
    <w:p w14:paraId="6803B813" w14:textId="77777777" w:rsidR="00551168" w:rsidRDefault="00551168">
      <w:pPr>
        <w:pStyle w:val="BodyText"/>
        <w:spacing w:before="9"/>
        <w:rPr>
          <w:sz w:val="19"/>
        </w:rPr>
      </w:pPr>
    </w:p>
    <w:p w14:paraId="71B98F29" w14:textId="383B317D" w:rsidR="00551168" w:rsidRDefault="00FE2D12">
      <w:pPr>
        <w:pStyle w:val="BodyText"/>
        <w:ind w:left="402"/>
        <w:rPr>
          <w:sz w:val="20"/>
        </w:rPr>
      </w:pPr>
      <w:r>
        <w:rPr>
          <w:noProof/>
          <w:sz w:val="20"/>
          <w:lang w:val="en-GB" w:eastAsia="en-GB"/>
        </w:rPr>
        <mc:AlternateContent>
          <mc:Choice Requires="wpg">
            <w:drawing>
              <wp:inline distT="0" distB="0" distL="0" distR="0" wp14:anchorId="71E1390C" wp14:editId="3BB8B66C">
                <wp:extent cx="6071870" cy="1746250"/>
                <wp:effectExtent l="0" t="0" r="0" b="6350"/>
                <wp:docPr id="1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1870" cy="1746250"/>
                          <a:chOff x="0" y="0"/>
                          <a:chExt cx="9562" cy="2750"/>
                        </a:xfrm>
                      </wpg:grpSpPr>
                      <pic:pic xmlns:pic="http://schemas.openxmlformats.org/drawingml/2006/picture">
                        <pic:nvPicPr>
                          <pic:cNvPr id="14"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68" cy="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4517" y="60"/>
                            <a:ext cx="5045" cy="2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BE88ECA" id="Group 5" o:spid="_x0000_s1026" style="width:478.1pt;height:137.5pt;mso-position-horizontal-relative:char;mso-position-vertical-relative:line" coordsize="9562,275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Jxj2pOKO1c3r/AMQfDHhS7W11rxFpOk3TLvWG+vo4GK/3trN0oSbdkRKUYrmkdLgUYFZ2s61a&#10;aFpVzqN/L5FlbRtNNLtLbVXqeKbHrdhLNJEt5AZ4Zlglj85dySFdwjb/AGtrbttPlYcyNSis++1G&#10;00xI3vbmK0E0qwxtNIq75G4VV3fxN/dqX7Xb/a/snnR/aNnmeTu+bbnbu2/3aRZbooooAKKKKACm&#10;nFLniubj8f8AhqbXDokXiDSpNaDFDpy3sZudw5YeXu3cU0m9iZSjH4jpaKKKR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">
                <v:shape id="Picture 7" o:spid="_x0000_s1027" type="#_x0000_t75" style="position:absolute;width:4968;height:2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so&#10;dlG8AAAA2wAAAA8AAABkcnMvZG93bnJldi54bWxET0sKwjAQ3QveIYzgTlNFRKpR/FDUnb8DDM3Y&#10;FptJbaLW2xtBcDeP953ZojGleFLtCssKBv0IBHFqdcGZgss56U1AOI+ssbRMCt7kYDFvt2YYa/vi&#10;Iz1PPhMhhF2MCnLvq1hKl+Zk0PVtRRy4q60N+gDrTOoaXyHclHIYRWNpsODQkGNF65zS2+lhFByS&#10;rSw2lxvLvU6dXa7G22tyV6rbaZZTEJ4a/xf/3Dsd5o/g+0s4QM4/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7KHZRvAAAANsAAAAPAAAAAAAAAAAAAAAAAJwCAABkcnMvZG93&#10;bnJldi54bWxQSwUGAAAAAAQABAD3AAAAhQMAAAAA&#10;">
                  <v:imagedata r:id="rId52" o:title=""/>
                </v:shape>
                <v:shape id="Picture 6" o:spid="_x0000_s1028" type="#_x0000_t75" style="position:absolute;left:4517;top:60;width:5045;height:26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p&#10;n9nAAAAA2wAAAA8AAABkcnMvZG93bnJldi54bWxET02LwjAQvS/4H8II3tZUXUWrUXRB2IMHrXof&#10;mrENNpPaZLX+e7Ow4G0e73MWq9ZW4k6NN44VDPoJCOLcacOFgtNx+zkF4QOyxsoxKXiSh9Wy87HA&#10;VLsHH+iehULEEPYpKihDqFMpfV6SRd93NXHkLq6xGCJsCqkbfMRwW8lhkkykRcOxocSavkvKr9mv&#10;VbBbby5fdNtnwUzHGzcz5+w4OivV67brOYhAbXiL/90/Os6fwN8v8QC5fA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yumf2cAAAADbAAAADwAAAAAAAAAAAAAAAACcAgAAZHJz&#10;L2Rvd25yZXYueG1sUEsFBgAAAAAEAAQA9wAAAIkDAAAAAA==&#10;">
                  <v:imagedata r:id="rId53" o:title=""/>
                </v:shape>
                <w10:anchorlock/>
              </v:group>
            </w:pict>
          </mc:Fallback>
        </mc:AlternateContent>
      </w:r>
    </w:p>
    <w:p w14:paraId="76B60510" w14:textId="77777777" w:rsidR="00551168" w:rsidRDefault="00647E4E">
      <w:pPr>
        <w:pStyle w:val="BodyText"/>
        <w:tabs>
          <w:tab w:val="left" w:pos="5570"/>
        </w:tabs>
        <w:spacing w:before="107"/>
        <w:ind w:left="854"/>
      </w:pPr>
      <w:r>
        <w:rPr>
          <w:w w:val="105"/>
        </w:rPr>
        <w:t>Figure 32:  Secretary</w:t>
      </w:r>
      <w:r>
        <w:rPr>
          <w:spacing w:val="8"/>
          <w:w w:val="105"/>
        </w:rPr>
        <w:t xml:space="preserve"> </w:t>
      </w:r>
      <w:r>
        <w:rPr>
          <w:w w:val="105"/>
        </w:rPr>
        <w:t>Image</w:t>
      </w:r>
      <w:r>
        <w:rPr>
          <w:spacing w:val="16"/>
          <w:w w:val="105"/>
        </w:rPr>
        <w:t xml:space="preserve"> </w:t>
      </w:r>
      <w:r>
        <w:rPr>
          <w:spacing w:val="-4"/>
          <w:w w:val="105"/>
        </w:rPr>
        <w:t>Target</w:t>
      </w:r>
      <w:r>
        <w:rPr>
          <w:spacing w:val="-4"/>
          <w:w w:val="105"/>
        </w:rPr>
        <w:tab/>
      </w:r>
      <w:r>
        <w:rPr>
          <w:w w:val="105"/>
          <w:position w:val="6"/>
        </w:rPr>
        <w:t>Figure 33:  Sirenia Image</w:t>
      </w:r>
      <w:r>
        <w:rPr>
          <w:spacing w:val="10"/>
          <w:w w:val="105"/>
          <w:position w:val="6"/>
        </w:rPr>
        <w:t xml:space="preserve"> </w:t>
      </w:r>
      <w:r>
        <w:rPr>
          <w:spacing w:val="-4"/>
          <w:w w:val="105"/>
          <w:position w:val="6"/>
        </w:rPr>
        <w:t>Target</w:t>
      </w:r>
    </w:p>
    <w:p w14:paraId="3FED29AE" w14:textId="77777777" w:rsidR="00551168" w:rsidRDefault="00551168">
      <w:pPr>
        <w:pStyle w:val="BodyText"/>
        <w:rPr>
          <w:sz w:val="20"/>
        </w:rPr>
      </w:pPr>
    </w:p>
    <w:p w14:paraId="0864BD39" w14:textId="45D87CCA" w:rsidR="00551168" w:rsidRDefault="00FE2D12">
      <w:pPr>
        <w:pStyle w:val="BodyText"/>
        <w:spacing w:before="10"/>
        <w:rPr>
          <w:sz w:val="29"/>
        </w:rPr>
      </w:pPr>
      <w:r>
        <w:rPr>
          <w:noProof/>
          <w:lang w:val="en-GB" w:eastAsia="en-GB"/>
        </w:rPr>
        <mc:AlternateContent>
          <mc:Choice Requires="wpg">
            <w:drawing>
              <wp:anchor distT="0" distB="0" distL="0" distR="0" simplePos="0" relativeHeight="251684864" behindDoc="1" locked="0" layoutInCell="1" allowOverlap="1" wp14:anchorId="5A7E7A01" wp14:editId="4DC97D4B">
                <wp:simplePos x="0" y="0"/>
                <wp:positionH relativeFrom="page">
                  <wp:posOffset>971550</wp:posOffset>
                </wp:positionH>
                <wp:positionV relativeFrom="paragraph">
                  <wp:posOffset>242570</wp:posOffset>
                </wp:positionV>
                <wp:extent cx="6174740" cy="1754505"/>
                <wp:effectExtent l="0" t="0" r="0" b="0"/>
                <wp:wrapTopAndBottom/>
                <wp:docPr id="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74740" cy="1754505"/>
                          <a:chOff x="1531" y="383"/>
                          <a:chExt cx="9724" cy="2763"/>
                        </a:xfrm>
                      </wpg:grpSpPr>
                      <pic:pic xmlns:pic="http://schemas.openxmlformats.org/drawingml/2006/picture">
                        <pic:nvPicPr>
                          <pic:cNvPr id="8"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530" y="474"/>
                            <a:ext cx="5040" cy="2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6120" y="382"/>
                            <a:ext cx="5135" cy="2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6DEC15E" id="Group 2" o:spid="_x0000_s1026" style="position:absolute;margin-left:76.5pt;margin-top:19.1pt;width:486.2pt;height:138.15pt;z-index:-251631616;mso-wrap-distance-left:0;mso-wrap-distance-right:0;mso-position-horizontal-relative:page" coordorigin="1531,383" coordsize="9724,276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">
                <v:shape id="Picture 4" o:spid="_x0000_s1027" type="#_x0000_t75" style="position:absolute;left:1530;top:474;width:5040;height:25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82&#10;kSjBAAAA2gAAAA8AAABkcnMvZG93bnJldi54bWxET7tOwzAU3SvxD9ZF6tY4dEAoxK3aSC1InWi6&#10;sF3FlyQlvg62yaNfXw9IjEfnnW8n04mBnG8tK3hKUhDEldUt1wou5WH1AsIHZI2dZVIwk4ft5mGR&#10;Y6btyB80nEMtYgj7DBU0IfSZlL5qyKBPbE8cuS/rDIYIXS21wzGGm06u0/RZGmw5NjTYU9FQ9X3+&#10;NQrwba4/j8WQuuJ2Ol7LqbQ/+6tSy8dp9woi0BT+xX/ud60gbo1X4g2Qmzs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82kSjBAAAA2gAAAA8AAAAAAAAAAAAAAAAAnAIAAGRy&#10;cy9kb3ducmV2LnhtbFBLBQYAAAAABAAEAPcAAACKAwAAAAA=&#10;">
                  <v:imagedata r:id="rId56" o:title=""/>
                </v:shape>
                <v:shape id="Picture 3" o:spid="_x0000_s1028" type="#_x0000_t75" style="position:absolute;left:6120;top:382;width:5135;height:276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wc&#10;D4rFAAAA2wAAAA8AAABkcnMvZG93bnJldi54bWxEj0FrwkAQhe8F/8MygpeiGy0Via6iLSVC6aEq&#10;nofsmASzsyG7xvTfdw6Ctxnem/e+WW16V6uO2lB5NjCdJKCIc28rLgycjl/jBagQkS3WnsnAHwXY&#10;rAcvK0ytv/MvdYdYKAnhkKKBMsYm1TrkJTkME98Qi3bxrcMoa1to2+Jdwl2tZ0ky1w4rloYSG/oo&#10;Kb8ebs7A6/f+fEs+7Y99z7pzdtm9dadrZsxo2G+XoCL18Wl+XO+t4Au9/CID6P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HA+KxQAAANsAAAAPAAAAAAAAAAAAAAAAAJwC&#10;AABkcnMvZG93bnJldi54bWxQSwUGAAAAAAQABAD3AAAAjgMAAAAA&#10;">
                  <v:imagedata r:id="rId57" o:title=""/>
                </v:shape>
                <w10:wrap type="topAndBottom" anchorx="page"/>
              </v:group>
            </w:pict>
          </mc:Fallback>
        </mc:AlternateContent>
      </w:r>
    </w:p>
    <w:p w14:paraId="1BBBF25A" w14:textId="77777777" w:rsidR="00551168" w:rsidRDefault="00647E4E">
      <w:pPr>
        <w:pStyle w:val="BodyText"/>
        <w:tabs>
          <w:tab w:val="left" w:pos="5551"/>
        </w:tabs>
        <w:spacing w:before="56"/>
        <w:ind w:left="832"/>
      </w:pPr>
      <w:r>
        <w:rPr>
          <w:w w:val="105"/>
        </w:rPr>
        <w:t xml:space="preserve">Figure 34:  </w:t>
      </w:r>
      <w:r>
        <w:rPr>
          <w:spacing w:val="-5"/>
          <w:w w:val="105"/>
        </w:rPr>
        <w:t>Takanami</w:t>
      </w:r>
      <w:r>
        <w:rPr>
          <w:spacing w:val="23"/>
          <w:w w:val="105"/>
        </w:rPr>
        <w:t xml:space="preserve"> </w:t>
      </w:r>
      <w:r>
        <w:rPr>
          <w:w w:val="105"/>
        </w:rPr>
        <w:t>Image</w:t>
      </w:r>
      <w:r>
        <w:rPr>
          <w:spacing w:val="20"/>
          <w:w w:val="105"/>
        </w:rPr>
        <w:t xml:space="preserve"> </w:t>
      </w:r>
      <w:r>
        <w:rPr>
          <w:spacing w:val="-4"/>
          <w:w w:val="105"/>
        </w:rPr>
        <w:t>Target</w:t>
      </w:r>
      <w:r>
        <w:rPr>
          <w:spacing w:val="-4"/>
          <w:w w:val="105"/>
        </w:rPr>
        <w:tab/>
      </w:r>
      <w:r>
        <w:rPr>
          <w:w w:val="105"/>
          <w:position w:val="-8"/>
        </w:rPr>
        <w:t>Figure 35:  Titanic Image</w:t>
      </w:r>
      <w:r>
        <w:rPr>
          <w:spacing w:val="49"/>
          <w:w w:val="105"/>
          <w:position w:val="-8"/>
        </w:rPr>
        <w:t xml:space="preserve"> </w:t>
      </w:r>
      <w:r>
        <w:rPr>
          <w:spacing w:val="-4"/>
          <w:w w:val="105"/>
          <w:position w:val="-8"/>
        </w:rPr>
        <w:t>Target</w:t>
      </w:r>
    </w:p>
    <w:p w14:paraId="144D147B" w14:textId="77777777" w:rsidR="00551168" w:rsidRDefault="00551168">
      <w:pPr>
        <w:pStyle w:val="BodyText"/>
        <w:rPr>
          <w:sz w:val="20"/>
        </w:rPr>
      </w:pPr>
    </w:p>
    <w:p w14:paraId="6C17657C" w14:textId="77777777" w:rsidR="00551168" w:rsidRDefault="00551168">
      <w:pPr>
        <w:pStyle w:val="BodyText"/>
        <w:rPr>
          <w:sz w:val="20"/>
        </w:rPr>
      </w:pPr>
    </w:p>
    <w:p w14:paraId="589D25BB" w14:textId="77777777" w:rsidR="00551168" w:rsidRDefault="00647E4E">
      <w:pPr>
        <w:pStyle w:val="BodyText"/>
        <w:spacing w:before="1"/>
        <w:rPr>
          <w:sz w:val="10"/>
        </w:rPr>
      </w:pPr>
      <w:r>
        <w:rPr>
          <w:noProof/>
          <w:lang w:val="en-GB" w:eastAsia="en-GB"/>
        </w:rPr>
        <w:drawing>
          <wp:anchor distT="0" distB="0" distL="0" distR="0" simplePos="0" relativeHeight="27" behindDoc="0" locked="0" layoutInCell="1" allowOverlap="1" wp14:anchorId="411B6B27" wp14:editId="53EA9B7F">
            <wp:simplePos x="0" y="0"/>
            <wp:positionH relativeFrom="page">
              <wp:posOffset>1139240</wp:posOffset>
            </wp:positionH>
            <wp:positionV relativeFrom="paragraph">
              <wp:posOffset>98426</wp:posOffset>
            </wp:positionV>
            <wp:extent cx="5494019" cy="2522220"/>
            <wp:effectExtent l="0" t="0" r="0" b="0"/>
            <wp:wrapTopAndBottom/>
            <wp:docPr id="5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8.jpeg"/>
                    <pic:cNvPicPr/>
                  </pic:nvPicPr>
                  <pic:blipFill>
                    <a:blip r:embed="rId58" cstate="print"/>
                    <a:stretch>
                      <a:fillRect/>
                    </a:stretch>
                  </pic:blipFill>
                  <pic:spPr>
                    <a:xfrm>
                      <a:off x="0" y="0"/>
                      <a:ext cx="5494019" cy="2522220"/>
                    </a:xfrm>
                    <a:prstGeom prst="rect">
                      <a:avLst/>
                    </a:prstGeom>
                  </pic:spPr>
                </pic:pic>
              </a:graphicData>
            </a:graphic>
          </wp:anchor>
        </w:drawing>
      </w:r>
    </w:p>
    <w:p w14:paraId="1FBD4F20" w14:textId="77777777" w:rsidR="00551168" w:rsidRDefault="00551168">
      <w:pPr>
        <w:pStyle w:val="BodyText"/>
        <w:spacing w:before="1"/>
        <w:rPr>
          <w:sz w:val="8"/>
        </w:rPr>
      </w:pPr>
    </w:p>
    <w:p w14:paraId="3C915072" w14:textId="77777777" w:rsidR="00551168" w:rsidRDefault="00647E4E">
      <w:pPr>
        <w:pStyle w:val="BodyText"/>
        <w:spacing w:before="55"/>
        <w:ind w:left="1220"/>
      </w:pPr>
      <w:r>
        <w:rPr>
          <w:w w:val="105"/>
        </w:rPr>
        <w:t>Figure 36: Image Targets’ Recognition Strength to Occlusion Bar Chart</w:t>
      </w:r>
    </w:p>
    <w:p w14:paraId="2DC80CBE" w14:textId="77777777" w:rsidR="00551168" w:rsidRDefault="00551168">
      <w:pPr>
        <w:sectPr w:rsidR="00551168">
          <w:pgSz w:w="12240" w:h="15840"/>
          <w:pgMar w:top="1500" w:right="0" w:bottom="1300" w:left="1200" w:header="0" w:footer="1110" w:gutter="0"/>
          <w:cols w:space="720"/>
        </w:sectPr>
      </w:pPr>
    </w:p>
    <w:p w14:paraId="6E9D9B01" w14:textId="77777777" w:rsidR="00551168" w:rsidRDefault="00551168">
      <w:pPr>
        <w:pStyle w:val="BodyText"/>
        <w:spacing w:before="9"/>
        <w:rPr>
          <w:sz w:val="19"/>
        </w:rPr>
      </w:pPr>
    </w:p>
    <w:p w14:paraId="2F50683B" w14:textId="77777777" w:rsidR="00551168" w:rsidRDefault="00647E4E">
      <w:pPr>
        <w:pStyle w:val="BodyText"/>
        <w:ind w:left="534"/>
        <w:rPr>
          <w:sz w:val="20"/>
        </w:rPr>
      </w:pPr>
      <w:r>
        <w:rPr>
          <w:noProof/>
          <w:sz w:val="20"/>
          <w:lang w:val="en-GB" w:eastAsia="en-GB"/>
        </w:rPr>
        <w:drawing>
          <wp:inline distT="0" distB="0" distL="0" distR="0" wp14:anchorId="6A5C394A" wp14:editId="6F0ECA22">
            <wp:extent cx="5570219" cy="2564129"/>
            <wp:effectExtent l="0" t="0" r="0" b="0"/>
            <wp:docPr id="5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9.jpeg"/>
                    <pic:cNvPicPr/>
                  </pic:nvPicPr>
                  <pic:blipFill>
                    <a:blip r:embed="rId59" cstate="print"/>
                    <a:stretch>
                      <a:fillRect/>
                    </a:stretch>
                  </pic:blipFill>
                  <pic:spPr>
                    <a:xfrm>
                      <a:off x="0" y="0"/>
                      <a:ext cx="5570219" cy="2564129"/>
                    </a:xfrm>
                    <a:prstGeom prst="rect">
                      <a:avLst/>
                    </a:prstGeom>
                  </pic:spPr>
                </pic:pic>
              </a:graphicData>
            </a:graphic>
          </wp:inline>
        </w:drawing>
      </w:r>
    </w:p>
    <w:p w14:paraId="3ABB6471" w14:textId="77777777" w:rsidR="00551168" w:rsidRDefault="00551168">
      <w:pPr>
        <w:pStyle w:val="BodyText"/>
        <w:spacing w:before="7"/>
        <w:rPr>
          <w:sz w:val="10"/>
        </w:rPr>
      </w:pPr>
    </w:p>
    <w:p w14:paraId="4209280E" w14:textId="77777777" w:rsidR="00551168" w:rsidRDefault="00647E4E">
      <w:pPr>
        <w:pStyle w:val="BodyText"/>
        <w:spacing w:before="55"/>
        <w:ind w:left="1210"/>
      </w:pPr>
      <w:r>
        <w:rPr>
          <w:w w:val="105"/>
        </w:rPr>
        <w:t>Figure 37: Model Targets’ Recognition Strength to Occlusion Bar Chart</w:t>
      </w:r>
    </w:p>
    <w:p w14:paraId="7452753A" w14:textId="77777777" w:rsidR="00551168" w:rsidRDefault="00551168">
      <w:pPr>
        <w:pStyle w:val="BodyText"/>
        <w:rPr>
          <w:sz w:val="20"/>
        </w:rPr>
      </w:pPr>
    </w:p>
    <w:p w14:paraId="1A68319A" w14:textId="77777777" w:rsidR="00551168" w:rsidRDefault="00647E4E">
      <w:pPr>
        <w:pStyle w:val="BodyText"/>
        <w:spacing w:before="10"/>
        <w:rPr>
          <w:sz w:val="29"/>
        </w:rPr>
      </w:pPr>
      <w:r>
        <w:rPr>
          <w:noProof/>
          <w:lang w:val="en-GB" w:eastAsia="en-GB"/>
        </w:rPr>
        <w:drawing>
          <wp:anchor distT="0" distB="0" distL="0" distR="0" simplePos="0" relativeHeight="28" behindDoc="0" locked="0" layoutInCell="1" allowOverlap="1" wp14:anchorId="256D7D07" wp14:editId="746246FD">
            <wp:simplePos x="0" y="0"/>
            <wp:positionH relativeFrom="page">
              <wp:posOffset>2284120</wp:posOffset>
            </wp:positionH>
            <wp:positionV relativeFrom="paragraph">
              <wp:posOffset>243213</wp:posOffset>
            </wp:positionV>
            <wp:extent cx="3204210" cy="1546860"/>
            <wp:effectExtent l="0" t="0" r="0" b="0"/>
            <wp:wrapTopAndBottom/>
            <wp:docPr id="5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0.jpeg"/>
                    <pic:cNvPicPr/>
                  </pic:nvPicPr>
                  <pic:blipFill>
                    <a:blip r:embed="rId60" cstate="print"/>
                    <a:stretch>
                      <a:fillRect/>
                    </a:stretch>
                  </pic:blipFill>
                  <pic:spPr>
                    <a:xfrm>
                      <a:off x="0" y="0"/>
                      <a:ext cx="3204210" cy="1546860"/>
                    </a:xfrm>
                    <a:prstGeom prst="rect">
                      <a:avLst/>
                    </a:prstGeom>
                  </pic:spPr>
                </pic:pic>
              </a:graphicData>
            </a:graphic>
          </wp:anchor>
        </w:drawing>
      </w:r>
    </w:p>
    <w:p w14:paraId="2A439A6B" w14:textId="77777777" w:rsidR="00551168" w:rsidRDefault="00551168">
      <w:pPr>
        <w:pStyle w:val="BodyText"/>
        <w:spacing w:before="1"/>
        <w:rPr>
          <w:sz w:val="8"/>
        </w:rPr>
      </w:pPr>
    </w:p>
    <w:p w14:paraId="7E87BA8F" w14:textId="77777777" w:rsidR="00551168" w:rsidRDefault="00647E4E">
      <w:pPr>
        <w:pStyle w:val="BodyText"/>
        <w:spacing w:before="55"/>
        <w:ind w:left="645"/>
      </w:pPr>
      <w:r>
        <w:rPr>
          <w:w w:val="105"/>
        </w:rPr>
        <w:t xml:space="preserve">Figure 38:  Image </w:t>
      </w:r>
      <w:r>
        <w:rPr>
          <w:spacing w:val="-3"/>
          <w:w w:val="105"/>
        </w:rPr>
        <w:t xml:space="preserve">Targets’  </w:t>
      </w:r>
      <w:r>
        <w:rPr>
          <w:w w:val="105"/>
        </w:rPr>
        <w:t xml:space="preserve">Recognition Strength to Orientation </w:t>
      </w:r>
      <w:r>
        <w:rPr>
          <w:spacing w:val="-3"/>
          <w:w w:val="105"/>
        </w:rPr>
        <w:t>Variance</w:t>
      </w:r>
      <w:r>
        <w:rPr>
          <w:spacing w:val="57"/>
          <w:w w:val="105"/>
        </w:rPr>
        <w:t xml:space="preserve"> </w:t>
      </w:r>
      <w:r>
        <w:rPr>
          <w:w w:val="105"/>
        </w:rPr>
        <w:t xml:space="preserve">Bar </w:t>
      </w:r>
      <w:r>
        <w:rPr>
          <w:spacing w:val="1"/>
          <w:w w:val="105"/>
        </w:rPr>
        <w:t xml:space="preserve"> </w:t>
      </w:r>
      <w:r>
        <w:rPr>
          <w:w w:val="105"/>
        </w:rPr>
        <w:t>Chart</w:t>
      </w:r>
    </w:p>
    <w:p w14:paraId="380CE8ED" w14:textId="77777777" w:rsidR="00551168" w:rsidRDefault="00551168">
      <w:pPr>
        <w:pStyle w:val="BodyText"/>
        <w:rPr>
          <w:sz w:val="20"/>
        </w:rPr>
      </w:pPr>
    </w:p>
    <w:p w14:paraId="62509201" w14:textId="77777777" w:rsidR="00551168" w:rsidRDefault="00647E4E">
      <w:pPr>
        <w:pStyle w:val="BodyText"/>
        <w:spacing w:before="10"/>
        <w:rPr>
          <w:sz w:val="29"/>
        </w:rPr>
      </w:pPr>
      <w:r>
        <w:rPr>
          <w:noProof/>
          <w:lang w:val="en-GB" w:eastAsia="en-GB"/>
        </w:rPr>
        <w:drawing>
          <wp:anchor distT="0" distB="0" distL="0" distR="0" simplePos="0" relativeHeight="29" behindDoc="0" locked="0" layoutInCell="1" allowOverlap="1" wp14:anchorId="794A42C1" wp14:editId="30EFE737">
            <wp:simplePos x="0" y="0"/>
            <wp:positionH relativeFrom="page">
              <wp:posOffset>2040293</wp:posOffset>
            </wp:positionH>
            <wp:positionV relativeFrom="paragraph">
              <wp:posOffset>243211</wp:posOffset>
            </wp:positionV>
            <wp:extent cx="3691890" cy="1565910"/>
            <wp:effectExtent l="0" t="0" r="0" b="0"/>
            <wp:wrapTopAndBottom/>
            <wp:docPr id="6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1.jpeg"/>
                    <pic:cNvPicPr/>
                  </pic:nvPicPr>
                  <pic:blipFill>
                    <a:blip r:embed="rId61" cstate="print"/>
                    <a:stretch>
                      <a:fillRect/>
                    </a:stretch>
                  </pic:blipFill>
                  <pic:spPr>
                    <a:xfrm>
                      <a:off x="0" y="0"/>
                      <a:ext cx="3691890" cy="1565910"/>
                    </a:xfrm>
                    <a:prstGeom prst="rect">
                      <a:avLst/>
                    </a:prstGeom>
                  </pic:spPr>
                </pic:pic>
              </a:graphicData>
            </a:graphic>
          </wp:anchor>
        </w:drawing>
      </w:r>
    </w:p>
    <w:p w14:paraId="47FE1C43" w14:textId="77777777" w:rsidR="00551168" w:rsidRDefault="00551168">
      <w:pPr>
        <w:pStyle w:val="BodyText"/>
        <w:spacing w:before="1"/>
        <w:rPr>
          <w:sz w:val="8"/>
        </w:rPr>
      </w:pPr>
    </w:p>
    <w:p w14:paraId="7A8EFF64" w14:textId="77777777" w:rsidR="00551168" w:rsidRDefault="00647E4E">
      <w:pPr>
        <w:pStyle w:val="BodyText"/>
        <w:spacing w:before="55"/>
        <w:ind w:left="635"/>
      </w:pPr>
      <w:r>
        <w:rPr>
          <w:w w:val="105"/>
        </w:rPr>
        <w:t xml:space="preserve">Figure 39:  Model </w:t>
      </w:r>
      <w:r>
        <w:rPr>
          <w:spacing w:val="-3"/>
          <w:w w:val="105"/>
        </w:rPr>
        <w:t xml:space="preserve">Targets’  </w:t>
      </w:r>
      <w:r>
        <w:rPr>
          <w:w w:val="105"/>
        </w:rPr>
        <w:t xml:space="preserve">Recognition Strength to Orientation </w:t>
      </w:r>
      <w:r>
        <w:rPr>
          <w:spacing w:val="-3"/>
          <w:w w:val="105"/>
        </w:rPr>
        <w:t>Variance</w:t>
      </w:r>
      <w:r>
        <w:rPr>
          <w:spacing w:val="57"/>
          <w:w w:val="105"/>
        </w:rPr>
        <w:t xml:space="preserve"> </w:t>
      </w:r>
      <w:r>
        <w:rPr>
          <w:w w:val="105"/>
        </w:rPr>
        <w:t>Bar</w:t>
      </w:r>
      <w:r>
        <w:rPr>
          <w:spacing w:val="55"/>
          <w:w w:val="105"/>
        </w:rPr>
        <w:t xml:space="preserve"> </w:t>
      </w:r>
      <w:r>
        <w:rPr>
          <w:w w:val="105"/>
        </w:rPr>
        <w:t>Chart</w:t>
      </w:r>
    </w:p>
    <w:p w14:paraId="5AE8A35A" w14:textId="77777777" w:rsidR="00551168" w:rsidRDefault="00551168">
      <w:pPr>
        <w:sectPr w:rsidR="00551168">
          <w:pgSz w:w="12240" w:h="15840"/>
          <w:pgMar w:top="1500" w:right="0" w:bottom="1300" w:left="1200" w:header="0" w:footer="1110" w:gutter="0"/>
          <w:cols w:space="720"/>
        </w:sectPr>
      </w:pPr>
    </w:p>
    <w:p w14:paraId="29CF8FA2" w14:textId="77777777" w:rsidR="00551168" w:rsidRDefault="00551168">
      <w:pPr>
        <w:pStyle w:val="BodyText"/>
        <w:spacing w:before="9"/>
        <w:rPr>
          <w:sz w:val="19"/>
        </w:rPr>
      </w:pPr>
    </w:p>
    <w:p w14:paraId="1AC60ED3" w14:textId="77777777" w:rsidR="00551168" w:rsidRDefault="00647E4E">
      <w:pPr>
        <w:pStyle w:val="BodyText"/>
        <w:ind w:left="585"/>
        <w:rPr>
          <w:sz w:val="20"/>
        </w:rPr>
      </w:pPr>
      <w:r>
        <w:rPr>
          <w:noProof/>
          <w:sz w:val="20"/>
          <w:lang w:val="en-GB" w:eastAsia="en-GB"/>
        </w:rPr>
        <w:drawing>
          <wp:inline distT="0" distB="0" distL="0" distR="0" wp14:anchorId="7E86019E" wp14:editId="75F90607">
            <wp:extent cx="5505449" cy="2453640"/>
            <wp:effectExtent l="0" t="0" r="0" b="0"/>
            <wp:docPr id="6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2.jpeg"/>
                    <pic:cNvPicPr/>
                  </pic:nvPicPr>
                  <pic:blipFill>
                    <a:blip r:embed="rId62" cstate="print"/>
                    <a:stretch>
                      <a:fillRect/>
                    </a:stretch>
                  </pic:blipFill>
                  <pic:spPr>
                    <a:xfrm>
                      <a:off x="0" y="0"/>
                      <a:ext cx="5505449" cy="2453640"/>
                    </a:xfrm>
                    <a:prstGeom prst="rect">
                      <a:avLst/>
                    </a:prstGeom>
                  </pic:spPr>
                </pic:pic>
              </a:graphicData>
            </a:graphic>
          </wp:inline>
        </w:drawing>
      </w:r>
    </w:p>
    <w:p w14:paraId="3B336761" w14:textId="77777777" w:rsidR="00551168" w:rsidRDefault="00551168">
      <w:pPr>
        <w:pStyle w:val="BodyText"/>
        <w:spacing w:before="7"/>
        <w:rPr>
          <w:sz w:val="10"/>
        </w:rPr>
      </w:pPr>
    </w:p>
    <w:p w14:paraId="3E11CCF4" w14:textId="77777777" w:rsidR="00551168" w:rsidRDefault="00647E4E">
      <w:pPr>
        <w:pStyle w:val="BodyText"/>
        <w:spacing w:before="55"/>
        <w:ind w:left="792"/>
      </w:pPr>
      <w:r>
        <w:rPr>
          <w:w w:val="105"/>
        </w:rPr>
        <w:t xml:space="preserve">Figure 40:  Image </w:t>
      </w:r>
      <w:r>
        <w:rPr>
          <w:spacing w:val="-3"/>
          <w:w w:val="105"/>
        </w:rPr>
        <w:t xml:space="preserve">Targets’  </w:t>
      </w:r>
      <w:r>
        <w:rPr>
          <w:w w:val="105"/>
        </w:rPr>
        <w:t xml:space="preserve">Recognition Strength to Distance </w:t>
      </w:r>
      <w:r>
        <w:rPr>
          <w:spacing w:val="-3"/>
          <w:w w:val="105"/>
        </w:rPr>
        <w:t>Variance</w:t>
      </w:r>
      <w:r>
        <w:rPr>
          <w:spacing w:val="57"/>
          <w:w w:val="105"/>
        </w:rPr>
        <w:t xml:space="preserve"> </w:t>
      </w:r>
      <w:r>
        <w:rPr>
          <w:w w:val="105"/>
        </w:rPr>
        <w:t>Bar</w:t>
      </w:r>
      <w:r>
        <w:rPr>
          <w:spacing w:val="38"/>
          <w:w w:val="105"/>
        </w:rPr>
        <w:t xml:space="preserve"> </w:t>
      </w:r>
      <w:r>
        <w:rPr>
          <w:w w:val="105"/>
        </w:rPr>
        <w:t>Chart</w:t>
      </w:r>
    </w:p>
    <w:p w14:paraId="4BF088E0" w14:textId="77777777" w:rsidR="00551168" w:rsidRDefault="00551168">
      <w:pPr>
        <w:pStyle w:val="BodyText"/>
        <w:rPr>
          <w:sz w:val="20"/>
        </w:rPr>
      </w:pPr>
    </w:p>
    <w:p w14:paraId="65BFEA37" w14:textId="77777777" w:rsidR="00551168" w:rsidRDefault="00647E4E">
      <w:pPr>
        <w:pStyle w:val="BodyText"/>
        <w:spacing w:before="10"/>
        <w:rPr>
          <w:sz w:val="29"/>
        </w:rPr>
      </w:pPr>
      <w:r>
        <w:rPr>
          <w:noProof/>
          <w:lang w:val="en-GB" w:eastAsia="en-GB"/>
        </w:rPr>
        <w:drawing>
          <wp:anchor distT="0" distB="0" distL="0" distR="0" simplePos="0" relativeHeight="30" behindDoc="0" locked="0" layoutInCell="1" allowOverlap="1" wp14:anchorId="6D692FA7" wp14:editId="77561645">
            <wp:simplePos x="0" y="0"/>
            <wp:positionH relativeFrom="page">
              <wp:posOffset>1026845</wp:posOffset>
            </wp:positionH>
            <wp:positionV relativeFrom="paragraph">
              <wp:posOffset>243200</wp:posOffset>
            </wp:positionV>
            <wp:extent cx="5718809" cy="2369819"/>
            <wp:effectExtent l="0" t="0" r="0" b="0"/>
            <wp:wrapTopAndBottom/>
            <wp:docPr id="6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3.jpeg"/>
                    <pic:cNvPicPr/>
                  </pic:nvPicPr>
                  <pic:blipFill>
                    <a:blip r:embed="rId63" cstate="print"/>
                    <a:stretch>
                      <a:fillRect/>
                    </a:stretch>
                  </pic:blipFill>
                  <pic:spPr>
                    <a:xfrm>
                      <a:off x="0" y="0"/>
                      <a:ext cx="5718809" cy="2369819"/>
                    </a:xfrm>
                    <a:prstGeom prst="rect">
                      <a:avLst/>
                    </a:prstGeom>
                  </pic:spPr>
                </pic:pic>
              </a:graphicData>
            </a:graphic>
          </wp:anchor>
        </w:drawing>
      </w:r>
    </w:p>
    <w:p w14:paraId="0E892EF4" w14:textId="77777777" w:rsidR="00551168" w:rsidRDefault="00551168">
      <w:pPr>
        <w:pStyle w:val="BodyText"/>
        <w:spacing w:before="1"/>
        <w:rPr>
          <w:sz w:val="8"/>
        </w:rPr>
      </w:pPr>
    </w:p>
    <w:p w14:paraId="3FDAFA7E" w14:textId="77777777" w:rsidR="00551168" w:rsidRDefault="00647E4E">
      <w:pPr>
        <w:pStyle w:val="BodyText"/>
        <w:spacing w:before="55"/>
        <w:ind w:left="782"/>
      </w:pPr>
      <w:r>
        <w:rPr>
          <w:w w:val="105"/>
        </w:rPr>
        <w:t xml:space="preserve">Figure 41:  Model </w:t>
      </w:r>
      <w:r>
        <w:rPr>
          <w:spacing w:val="-3"/>
          <w:w w:val="105"/>
        </w:rPr>
        <w:t xml:space="preserve">Targets’  </w:t>
      </w:r>
      <w:r>
        <w:rPr>
          <w:w w:val="105"/>
        </w:rPr>
        <w:t xml:space="preserve">Recognition Strength to Distance </w:t>
      </w:r>
      <w:r>
        <w:rPr>
          <w:spacing w:val="-3"/>
          <w:w w:val="105"/>
        </w:rPr>
        <w:t>Variance</w:t>
      </w:r>
      <w:r>
        <w:rPr>
          <w:spacing w:val="57"/>
          <w:w w:val="105"/>
        </w:rPr>
        <w:t xml:space="preserve"> </w:t>
      </w:r>
      <w:r>
        <w:rPr>
          <w:w w:val="105"/>
        </w:rPr>
        <w:t>Bar</w:t>
      </w:r>
      <w:r>
        <w:rPr>
          <w:spacing w:val="26"/>
          <w:w w:val="105"/>
        </w:rPr>
        <w:t xml:space="preserve"> </w:t>
      </w:r>
      <w:r>
        <w:rPr>
          <w:w w:val="105"/>
        </w:rPr>
        <w:t>Chart</w:t>
      </w:r>
    </w:p>
    <w:p w14:paraId="4EC881EC" w14:textId="77777777" w:rsidR="00551168" w:rsidRDefault="00551168">
      <w:pPr>
        <w:sectPr w:rsidR="00551168">
          <w:pgSz w:w="12240" w:h="15840"/>
          <w:pgMar w:top="1500" w:right="0" w:bottom="1300" w:left="1200" w:header="0" w:footer="1110" w:gutter="0"/>
          <w:cols w:space="720"/>
        </w:sectPr>
      </w:pPr>
    </w:p>
    <w:p w14:paraId="7D2D25E1" w14:textId="77777777" w:rsidR="00551168" w:rsidRDefault="00551168">
      <w:pPr>
        <w:pStyle w:val="BodyText"/>
        <w:spacing w:before="9"/>
        <w:rPr>
          <w:sz w:val="19"/>
        </w:rPr>
      </w:pPr>
    </w:p>
    <w:p w14:paraId="48131F33" w14:textId="77777777" w:rsidR="00551168" w:rsidRDefault="00647E4E">
      <w:pPr>
        <w:pStyle w:val="BodyText"/>
        <w:ind w:left="2322"/>
        <w:rPr>
          <w:sz w:val="20"/>
        </w:rPr>
      </w:pPr>
      <w:r>
        <w:rPr>
          <w:noProof/>
          <w:sz w:val="20"/>
          <w:lang w:val="en-GB" w:eastAsia="en-GB"/>
        </w:rPr>
        <w:drawing>
          <wp:inline distT="0" distB="0" distL="0" distR="0" wp14:anchorId="3CA157F7" wp14:editId="14B88529">
            <wp:extent cx="2987039" cy="2137409"/>
            <wp:effectExtent l="0" t="0" r="0" b="0"/>
            <wp:docPr id="6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4.jpeg"/>
                    <pic:cNvPicPr/>
                  </pic:nvPicPr>
                  <pic:blipFill>
                    <a:blip r:embed="rId64" cstate="print"/>
                    <a:stretch>
                      <a:fillRect/>
                    </a:stretch>
                  </pic:blipFill>
                  <pic:spPr>
                    <a:xfrm>
                      <a:off x="0" y="0"/>
                      <a:ext cx="2987039" cy="2137409"/>
                    </a:xfrm>
                    <a:prstGeom prst="rect">
                      <a:avLst/>
                    </a:prstGeom>
                  </pic:spPr>
                </pic:pic>
              </a:graphicData>
            </a:graphic>
          </wp:inline>
        </w:drawing>
      </w:r>
    </w:p>
    <w:p w14:paraId="20A0C81D" w14:textId="77777777" w:rsidR="00551168" w:rsidRDefault="00551168">
      <w:pPr>
        <w:pStyle w:val="BodyText"/>
        <w:spacing w:before="7"/>
        <w:rPr>
          <w:sz w:val="10"/>
        </w:rPr>
      </w:pPr>
    </w:p>
    <w:p w14:paraId="5329B92E" w14:textId="77777777" w:rsidR="00551168" w:rsidRDefault="00647E4E">
      <w:pPr>
        <w:pStyle w:val="BodyText"/>
        <w:spacing w:before="55"/>
        <w:ind w:left="1655"/>
      </w:pPr>
      <w:r>
        <w:rPr>
          <w:w w:val="105"/>
        </w:rPr>
        <w:t>Figure 42: Distribution of 1000 Delivery Task-Ratings</w:t>
      </w:r>
      <w:r>
        <w:rPr>
          <w:spacing w:val="57"/>
          <w:w w:val="105"/>
        </w:rPr>
        <w:t xml:space="preserve"> </w:t>
      </w:r>
      <w:r>
        <w:rPr>
          <w:w w:val="105"/>
        </w:rPr>
        <w:t>Barchart</w:t>
      </w:r>
    </w:p>
    <w:p w14:paraId="02B1FFD8" w14:textId="77777777" w:rsidR="00551168" w:rsidRDefault="00551168">
      <w:pPr>
        <w:pStyle w:val="BodyText"/>
        <w:rPr>
          <w:sz w:val="20"/>
        </w:rPr>
      </w:pPr>
    </w:p>
    <w:p w14:paraId="01B0A4B0" w14:textId="77777777" w:rsidR="00551168" w:rsidRDefault="00551168">
      <w:pPr>
        <w:pStyle w:val="BodyText"/>
        <w:rPr>
          <w:sz w:val="20"/>
        </w:rPr>
      </w:pPr>
    </w:p>
    <w:p w14:paraId="70AAB5A6" w14:textId="77777777" w:rsidR="00551168" w:rsidRDefault="00647E4E">
      <w:pPr>
        <w:pStyle w:val="BodyText"/>
        <w:spacing w:before="3"/>
        <w:rPr>
          <w:sz w:val="22"/>
        </w:rPr>
      </w:pPr>
      <w:r>
        <w:rPr>
          <w:noProof/>
          <w:lang w:val="en-GB" w:eastAsia="en-GB"/>
        </w:rPr>
        <w:drawing>
          <wp:anchor distT="0" distB="0" distL="0" distR="0" simplePos="0" relativeHeight="31" behindDoc="0" locked="0" layoutInCell="1" allowOverlap="1" wp14:anchorId="05D934FD" wp14:editId="78D27F23">
            <wp:simplePos x="0" y="0"/>
            <wp:positionH relativeFrom="page">
              <wp:posOffset>2354605</wp:posOffset>
            </wp:positionH>
            <wp:positionV relativeFrom="paragraph">
              <wp:posOffset>187332</wp:posOffset>
            </wp:positionV>
            <wp:extent cx="2865120" cy="1927860"/>
            <wp:effectExtent l="0" t="0" r="0" b="0"/>
            <wp:wrapTopAndBottom/>
            <wp:docPr id="6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5.jpeg"/>
                    <pic:cNvPicPr/>
                  </pic:nvPicPr>
                  <pic:blipFill>
                    <a:blip r:embed="rId65" cstate="print"/>
                    <a:stretch>
                      <a:fillRect/>
                    </a:stretch>
                  </pic:blipFill>
                  <pic:spPr>
                    <a:xfrm>
                      <a:off x="0" y="0"/>
                      <a:ext cx="2865120" cy="1927860"/>
                    </a:xfrm>
                    <a:prstGeom prst="rect">
                      <a:avLst/>
                    </a:prstGeom>
                  </pic:spPr>
                </pic:pic>
              </a:graphicData>
            </a:graphic>
          </wp:anchor>
        </w:drawing>
      </w:r>
    </w:p>
    <w:p w14:paraId="60079D9B" w14:textId="77777777" w:rsidR="00551168" w:rsidRDefault="00551168">
      <w:pPr>
        <w:pStyle w:val="BodyText"/>
        <w:spacing w:before="10"/>
        <w:rPr>
          <w:sz w:val="15"/>
        </w:rPr>
      </w:pPr>
    </w:p>
    <w:p w14:paraId="1F3622B2" w14:textId="77777777" w:rsidR="00551168" w:rsidRDefault="00647E4E">
      <w:pPr>
        <w:pStyle w:val="BodyText"/>
        <w:spacing w:before="56"/>
        <w:ind w:left="1601"/>
      </w:pPr>
      <w:r>
        <w:rPr>
          <w:w w:val="105"/>
        </w:rPr>
        <w:t>Figure 43: Distribution of 1000 Interview Task-Ratings</w:t>
      </w:r>
      <w:r>
        <w:rPr>
          <w:spacing w:val="61"/>
          <w:w w:val="105"/>
        </w:rPr>
        <w:t xml:space="preserve"> </w:t>
      </w:r>
      <w:r>
        <w:rPr>
          <w:w w:val="105"/>
        </w:rPr>
        <w:t>Barchart</w:t>
      </w:r>
    </w:p>
    <w:p w14:paraId="7ADDC2E7" w14:textId="77777777" w:rsidR="00551168" w:rsidRDefault="00551168">
      <w:pPr>
        <w:pStyle w:val="BodyText"/>
        <w:rPr>
          <w:sz w:val="20"/>
        </w:rPr>
      </w:pPr>
    </w:p>
    <w:p w14:paraId="288B199F" w14:textId="77777777" w:rsidR="00551168" w:rsidRDefault="00551168">
      <w:pPr>
        <w:pStyle w:val="BodyText"/>
        <w:rPr>
          <w:sz w:val="20"/>
        </w:rPr>
      </w:pPr>
    </w:p>
    <w:p w14:paraId="7B62AC6B" w14:textId="77777777" w:rsidR="00551168" w:rsidRDefault="00647E4E">
      <w:pPr>
        <w:pStyle w:val="BodyText"/>
        <w:spacing w:before="10"/>
        <w:rPr>
          <w:sz w:val="13"/>
        </w:rPr>
      </w:pPr>
      <w:r>
        <w:rPr>
          <w:noProof/>
          <w:lang w:val="en-GB" w:eastAsia="en-GB"/>
        </w:rPr>
        <w:drawing>
          <wp:anchor distT="0" distB="0" distL="0" distR="0" simplePos="0" relativeHeight="32" behindDoc="0" locked="0" layoutInCell="1" allowOverlap="1" wp14:anchorId="3E644884" wp14:editId="283ED1E3">
            <wp:simplePos x="0" y="0"/>
            <wp:positionH relativeFrom="page">
              <wp:posOffset>2379370</wp:posOffset>
            </wp:positionH>
            <wp:positionV relativeFrom="paragraph">
              <wp:posOffset>126071</wp:posOffset>
            </wp:positionV>
            <wp:extent cx="2849880" cy="1889760"/>
            <wp:effectExtent l="0" t="0" r="0" b="0"/>
            <wp:wrapTopAndBottom/>
            <wp:docPr id="7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jpeg"/>
                    <pic:cNvPicPr/>
                  </pic:nvPicPr>
                  <pic:blipFill>
                    <a:blip r:embed="rId66" cstate="print"/>
                    <a:stretch>
                      <a:fillRect/>
                    </a:stretch>
                  </pic:blipFill>
                  <pic:spPr>
                    <a:xfrm>
                      <a:off x="0" y="0"/>
                      <a:ext cx="2849880" cy="1889760"/>
                    </a:xfrm>
                    <a:prstGeom prst="rect">
                      <a:avLst/>
                    </a:prstGeom>
                  </pic:spPr>
                </pic:pic>
              </a:graphicData>
            </a:graphic>
          </wp:anchor>
        </w:drawing>
      </w:r>
    </w:p>
    <w:p w14:paraId="137D85E7" w14:textId="77777777" w:rsidR="00551168" w:rsidRDefault="00551168">
      <w:pPr>
        <w:pStyle w:val="BodyText"/>
        <w:spacing w:before="5"/>
        <w:rPr>
          <w:sz w:val="17"/>
        </w:rPr>
      </w:pPr>
    </w:p>
    <w:p w14:paraId="51869A4D" w14:textId="77777777" w:rsidR="00551168" w:rsidRDefault="00647E4E">
      <w:pPr>
        <w:pStyle w:val="BodyText"/>
        <w:spacing w:before="56"/>
        <w:ind w:left="1834"/>
      </w:pPr>
      <w:r>
        <w:rPr>
          <w:w w:val="105"/>
        </w:rPr>
        <w:t>Figure 44: Distribution of 1000 Visit Task-Ratings Barchart</w:t>
      </w:r>
    </w:p>
    <w:p w14:paraId="33DA5C55" w14:textId="77777777" w:rsidR="00551168" w:rsidRDefault="00551168">
      <w:pPr>
        <w:sectPr w:rsidR="00551168">
          <w:pgSz w:w="12240" w:h="15840"/>
          <w:pgMar w:top="1500" w:right="0" w:bottom="1300" w:left="1200" w:header="0" w:footer="1110" w:gutter="0"/>
          <w:cols w:space="720"/>
        </w:sectPr>
      </w:pPr>
    </w:p>
    <w:p w14:paraId="5B14F2FB" w14:textId="77777777" w:rsidR="00551168" w:rsidRDefault="00551168">
      <w:pPr>
        <w:pStyle w:val="BodyText"/>
        <w:spacing w:before="9"/>
        <w:rPr>
          <w:sz w:val="19"/>
        </w:rPr>
      </w:pPr>
    </w:p>
    <w:p w14:paraId="4DBA79AC" w14:textId="77777777" w:rsidR="00551168" w:rsidRDefault="00647E4E">
      <w:pPr>
        <w:pStyle w:val="BodyText"/>
        <w:ind w:left="2310"/>
        <w:rPr>
          <w:sz w:val="20"/>
        </w:rPr>
      </w:pPr>
      <w:r>
        <w:rPr>
          <w:noProof/>
          <w:sz w:val="20"/>
          <w:lang w:val="en-GB" w:eastAsia="en-GB"/>
        </w:rPr>
        <w:drawing>
          <wp:inline distT="0" distB="0" distL="0" distR="0" wp14:anchorId="0D06B474" wp14:editId="55458874">
            <wp:extent cx="2987039" cy="2129790"/>
            <wp:effectExtent l="0" t="0" r="0" b="0"/>
            <wp:docPr id="7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7.jpeg"/>
                    <pic:cNvPicPr/>
                  </pic:nvPicPr>
                  <pic:blipFill>
                    <a:blip r:embed="rId67" cstate="print"/>
                    <a:stretch>
                      <a:fillRect/>
                    </a:stretch>
                  </pic:blipFill>
                  <pic:spPr>
                    <a:xfrm>
                      <a:off x="0" y="0"/>
                      <a:ext cx="2987039" cy="2129790"/>
                    </a:xfrm>
                    <a:prstGeom prst="rect">
                      <a:avLst/>
                    </a:prstGeom>
                  </pic:spPr>
                </pic:pic>
              </a:graphicData>
            </a:graphic>
          </wp:inline>
        </w:drawing>
      </w:r>
    </w:p>
    <w:p w14:paraId="05DAAA4F" w14:textId="77777777" w:rsidR="00551168" w:rsidRDefault="00551168">
      <w:pPr>
        <w:pStyle w:val="BodyText"/>
        <w:spacing w:before="7"/>
        <w:rPr>
          <w:sz w:val="10"/>
        </w:rPr>
      </w:pPr>
    </w:p>
    <w:p w14:paraId="30C43E9D" w14:textId="77777777" w:rsidR="00551168" w:rsidRDefault="00647E4E">
      <w:pPr>
        <w:pStyle w:val="BodyText"/>
        <w:spacing w:before="55"/>
        <w:ind w:left="1130"/>
      </w:pPr>
      <w:r>
        <w:rPr>
          <w:w w:val="105"/>
        </w:rPr>
        <w:t>Figure 45: Distribution of Number of Ratings Per Delivery Task Barchart</w:t>
      </w:r>
    </w:p>
    <w:p w14:paraId="73A2E36D" w14:textId="77777777" w:rsidR="00551168" w:rsidRDefault="00551168">
      <w:pPr>
        <w:pStyle w:val="BodyText"/>
        <w:rPr>
          <w:sz w:val="20"/>
        </w:rPr>
      </w:pPr>
    </w:p>
    <w:p w14:paraId="4AFBB6FF" w14:textId="77777777" w:rsidR="00551168" w:rsidRDefault="00551168">
      <w:pPr>
        <w:pStyle w:val="BodyText"/>
        <w:rPr>
          <w:sz w:val="20"/>
        </w:rPr>
      </w:pPr>
    </w:p>
    <w:p w14:paraId="35A82BC7" w14:textId="77777777" w:rsidR="00551168" w:rsidRDefault="00647E4E">
      <w:pPr>
        <w:pStyle w:val="BodyText"/>
        <w:spacing w:before="10"/>
      </w:pPr>
      <w:r>
        <w:rPr>
          <w:noProof/>
          <w:lang w:val="en-GB" w:eastAsia="en-GB"/>
        </w:rPr>
        <w:drawing>
          <wp:anchor distT="0" distB="0" distL="0" distR="0" simplePos="0" relativeHeight="33" behindDoc="0" locked="0" layoutInCell="1" allowOverlap="1" wp14:anchorId="67909A76" wp14:editId="31829648">
            <wp:simplePos x="0" y="0"/>
            <wp:positionH relativeFrom="page">
              <wp:posOffset>2373655</wp:posOffset>
            </wp:positionH>
            <wp:positionV relativeFrom="paragraph">
              <wp:posOffset>206382</wp:posOffset>
            </wp:positionV>
            <wp:extent cx="2865120" cy="1889760"/>
            <wp:effectExtent l="0" t="0" r="0" b="0"/>
            <wp:wrapTopAndBottom/>
            <wp:docPr id="7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8.jpeg"/>
                    <pic:cNvPicPr/>
                  </pic:nvPicPr>
                  <pic:blipFill>
                    <a:blip r:embed="rId68" cstate="print"/>
                    <a:stretch>
                      <a:fillRect/>
                    </a:stretch>
                  </pic:blipFill>
                  <pic:spPr>
                    <a:xfrm>
                      <a:off x="0" y="0"/>
                      <a:ext cx="2865120" cy="1889760"/>
                    </a:xfrm>
                    <a:prstGeom prst="rect">
                      <a:avLst/>
                    </a:prstGeom>
                  </pic:spPr>
                </pic:pic>
              </a:graphicData>
            </a:graphic>
          </wp:anchor>
        </w:drawing>
      </w:r>
    </w:p>
    <w:p w14:paraId="0FA454A7" w14:textId="77777777" w:rsidR="00551168" w:rsidRDefault="00551168">
      <w:pPr>
        <w:pStyle w:val="BodyText"/>
        <w:spacing w:before="1"/>
        <w:rPr>
          <w:sz w:val="20"/>
        </w:rPr>
      </w:pPr>
    </w:p>
    <w:p w14:paraId="2E50389A" w14:textId="77777777" w:rsidR="00551168" w:rsidRDefault="00647E4E">
      <w:pPr>
        <w:pStyle w:val="BodyText"/>
        <w:spacing w:before="55"/>
        <w:ind w:left="1076"/>
      </w:pPr>
      <w:r>
        <w:rPr>
          <w:w w:val="105"/>
        </w:rPr>
        <w:t>Figure 46: Distribution of Number of Ratings Per Interview Task Barchart</w:t>
      </w:r>
    </w:p>
    <w:p w14:paraId="56982CAF" w14:textId="77777777" w:rsidR="00551168" w:rsidRDefault="00551168">
      <w:pPr>
        <w:pStyle w:val="BodyText"/>
        <w:rPr>
          <w:sz w:val="20"/>
        </w:rPr>
      </w:pPr>
    </w:p>
    <w:p w14:paraId="26F70D04" w14:textId="77777777" w:rsidR="00551168" w:rsidRDefault="00551168">
      <w:pPr>
        <w:pStyle w:val="BodyText"/>
        <w:rPr>
          <w:sz w:val="20"/>
        </w:rPr>
      </w:pPr>
    </w:p>
    <w:p w14:paraId="6EBB2B51" w14:textId="77777777" w:rsidR="00551168" w:rsidRDefault="00647E4E">
      <w:pPr>
        <w:pStyle w:val="BodyText"/>
        <w:spacing w:before="6"/>
        <w:rPr>
          <w:sz w:val="16"/>
        </w:rPr>
      </w:pPr>
      <w:r>
        <w:rPr>
          <w:noProof/>
          <w:lang w:val="en-GB" w:eastAsia="en-GB"/>
        </w:rPr>
        <w:drawing>
          <wp:anchor distT="0" distB="0" distL="0" distR="0" simplePos="0" relativeHeight="34" behindDoc="0" locked="0" layoutInCell="1" allowOverlap="1" wp14:anchorId="79CC13D5" wp14:editId="2521BDC1">
            <wp:simplePos x="0" y="0"/>
            <wp:positionH relativeFrom="page">
              <wp:posOffset>2306980</wp:posOffset>
            </wp:positionH>
            <wp:positionV relativeFrom="paragraph">
              <wp:posOffset>145441</wp:posOffset>
            </wp:positionV>
            <wp:extent cx="2910840" cy="1889760"/>
            <wp:effectExtent l="0" t="0" r="0" b="0"/>
            <wp:wrapTopAndBottom/>
            <wp:docPr id="7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9.jpeg"/>
                    <pic:cNvPicPr/>
                  </pic:nvPicPr>
                  <pic:blipFill>
                    <a:blip r:embed="rId69" cstate="print"/>
                    <a:stretch>
                      <a:fillRect/>
                    </a:stretch>
                  </pic:blipFill>
                  <pic:spPr>
                    <a:xfrm>
                      <a:off x="0" y="0"/>
                      <a:ext cx="2910840" cy="1889760"/>
                    </a:xfrm>
                    <a:prstGeom prst="rect">
                      <a:avLst/>
                    </a:prstGeom>
                  </pic:spPr>
                </pic:pic>
              </a:graphicData>
            </a:graphic>
          </wp:anchor>
        </w:drawing>
      </w:r>
    </w:p>
    <w:p w14:paraId="1D79AC9A" w14:textId="77777777" w:rsidR="00551168" w:rsidRDefault="00551168">
      <w:pPr>
        <w:pStyle w:val="BodyText"/>
        <w:spacing w:before="4"/>
        <w:rPr>
          <w:sz w:val="14"/>
        </w:rPr>
      </w:pPr>
    </w:p>
    <w:p w14:paraId="5FDF5241" w14:textId="77777777" w:rsidR="00551168" w:rsidRDefault="00647E4E">
      <w:pPr>
        <w:pStyle w:val="BodyText"/>
        <w:spacing w:before="55"/>
        <w:ind w:left="1309"/>
      </w:pPr>
      <w:r>
        <w:rPr>
          <w:w w:val="105"/>
        </w:rPr>
        <w:t>Figure 47: Distribution of Number of Ratings Per Visit Task Barchart</w:t>
      </w:r>
    </w:p>
    <w:p w14:paraId="15637E4D" w14:textId="77777777" w:rsidR="00551168" w:rsidRDefault="00551168">
      <w:pPr>
        <w:sectPr w:rsidR="00551168">
          <w:pgSz w:w="12240" w:h="15840"/>
          <w:pgMar w:top="1500" w:right="0" w:bottom="1300" w:left="1200" w:header="0" w:footer="1110" w:gutter="0"/>
          <w:cols w:space="720"/>
        </w:sectPr>
      </w:pPr>
    </w:p>
    <w:p w14:paraId="24F11F06" w14:textId="77777777" w:rsidR="00551168" w:rsidRDefault="00551168">
      <w:pPr>
        <w:pStyle w:val="BodyText"/>
        <w:spacing w:before="1" w:after="1"/>
        <w:rPr>
          <w:sz w:val="28"/>
        </w:rPr>
      </w:pPr>
    </w:p>
    <w:p w14:paraId="513FF4DB" w14:textId="77777777" w:rsidR="00551168" w:rsidRDefault="00647E4E">
      <w:pPr>
        <w:pStyle w:val="BodyText"/>
        <w:ind w:left="2523"/>
        <w:rPr>
          <w:sz w:val="20"/>
        </w:rPr>
      </w:pPr>
      <w:r>
        <w:rPr>
          <w:noProof/>
          <w:sz w:val="20"/>
          <w:lang w:val="en-GB" w:eastAsia="en-GB"/>
        </w:rPr>
        <w:drawing>
          <wp:inline distT="0" distB="0" distL="0" distR="0" wp14:anchorId="1A7953D5" wp14:editId="3B91C721">
            <wp:extent cx="2926079" cy="1889760"/>
            <wp:effectExtent l="0" t="0" r="0" b="0"/>
            <wp:docPr id="7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0.jpeg"/>
                    <pic:cNvPicPr/>
                  </pic:nvPicPr>
                  <pic:blipFill>
                    <a:blip r:embed="rId70" cstate="print"/>
                    <a:stretch>
                      <a:fillRect/>
                    </a:stretch>
                  </pic:blipFill>
                  <pic:spPr>
                    <a:xfrm>
                      <a:off x="0" y="0"/>
                      <a:ext cx="2926079" cy="1889760"/>
                    </a:xfrm>
                    <a:prstGeom prst="rect">
                      <a:avLst/>
                    </a:prstGeom>
                  </pic:spPr>
                </pic:pic>
              </a:graphicData>
            </a:graphic>
          </wp:inline>
        </w:drawing>
      </w:r>
    </w:p>
    <w:p w14:paraId="1DA160EF" w14:textId="77777777" w:rsidR="00551168" w:rsidRDefault="00551168">
      <w:pPr>
        <w:pStyle w:val="BodyText"/>
        <w:spacing w:before="11"/>
        <w:rPr>
          <w:sz w:val="18"/>
        </w:rPr>
      </w:pPr>
    </w:p>
    <w:p w14:paraId="53106F77" w14:textId="77777777" w:rsidR="00551168" w:rsidRDefault="00647E4E">
      <w:pPr>
        <w:pStyle w:val="BodyText"/>
        <w:spacing w:before="55"/>
        <w:ind w:left="1725"/>
      </w:pPr>
      <w:r>
        <w:rPr>
          <w:w w:val="105"/>
        </w:rPr>
        <w:t>Figure 48: Distribution of Delivery Ratings Per User Barchart</w:t>
      </w:r>
    </w:p>
    <w:p w14:paraId="3890FC60" w14:textId="77777777" w:rsidR="00551168" w:rsidRDefault="00551168">
      <w:pPr>
        <w:pStyle w:val="BodyText"/>
        <w:rPr>
          <w:sz w:val="20"/>
        </w:rPr>
      </w:pPr>
    </w:p>
    <w:p w14:paraId="2D2EC80B" w14:textId="77777777" w:rsidR="00551168" w:rsidRDefault="00551168">
      <w:pPr>
        <w:pStyle w:val="BodyText"/>
        <w:rPr>
          <w:sz w:val="20"/>
        </w:rPr>
      </w:pPr>
    </w:p>
    <w:p w14:paraId="76BD0750" w14:textId="77777777" w:rsidR="00551168" w:rsidRDefault="00647E4E">
      <w:pPr>
        <w:pStyle w:val="BodyText"/>
        <w:spacing w:before="3"/>
        <w:rPr>
          <w:sz w:val="18"/>
        </w:rPr>
      </w:pPr>
      <w:r>
        <w:rPr>
          <w:noProof/>
          <w:lang w:val="en-GB" w:eastAsia="en-GB"/>
        </w:rPr>
        <w:drawing>
          <wp:anchor distT="0" distB="0" distL="0" distR="0" simplePos="0" relativeHeight="35" behindDoc="0" locked="0" layoutInCell="1" allowOverlap="1" wp14:anchorId="62911208" wp14:editId="726D9CF6">
            <wp:simplePos x="0" y="0"/>
            <wp:positionH relativeFrom="page">
              <wp:posOffset>2409850</wp:posOffset>
            </wp:positionH>
            <wp:positionV relativeFrom="paragraph">
              <wp:posOffset>158127</wp:posOffset>
            </wp:positionV>
            <wp:extent cx="2926079" cy="1950720"/>
            <wp:effectExtent l="0" t="0" r="0" b="0"/>
            <wp:wrapTopAndBottom/>
            <wp:docPr id="8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1.jpeg"/>
                    <pic:cNvPicPr/>
                  </pic:nvPicPr>
                  <pic:blipFill>
                    <a:blip r:embed="rId71" cstate="print"/>
                    <a:stretch>
                      <a:fillRect/>
                    </a:stretch>
                  </pic:blipFill>
                  <pic:spPr>
                    <a:xfrm>
                      <a:off x="0" y="0"/>
                      <a:ext cx="2926079" cy="1950720"/>
                    </a:xfrm>
                    <a:prstGeom prst="rect">
                      <a:avLst/>
                    </a:prstGeom>
                  </pic:spPr>
                </pic:pic>
              </a:graphicData>
            </a:graphic>
          </wp:anchor>
        </w:drawing>
      </w:r>
    </w:p>
    <w:p w14:paraId="4CCE868A" w14:textId="77777777" w:rsidR="00551168" w:rsidRDefault="00551168">
      <w:pPr>
        <w:pStyle w:val="BodyText"/>
        <w:spacing w:before="9"/>
        <w:rPr>
          <w:sz w:val="12"/>
        </w:rPr>
      </w:pPr>
    </w:p>
    <w:p w14:paraId="2A0C4D5A" w14:textId="77777777" w:rsidR="00551168" w:rsidRDefault="00647E4E">
      <w:pPr>
        <w:pStyle w:val="BodyText"/>
        <w:spacing w:before="55"/>
        <w:ind w:left="1671"/>
      </w:pPr>
      <w:r>
        <w:rPr>
          <w:w w:val="105"/>
        </w:rPr>
        <w:t>Figure 49: Distribution of Interview Ratings Per User Barchart</w:t>
      </w:r>
    </w:p>
    <w:p w14:paraId="35003AC8" w14:textId="77777777" w:rsidR="00551168" w:rsidRDefault="00551168">
      <w:pPr>
        <w:pStyle w:val="BodyText"/>
        <w:rPr>
          <w:sz w:val="20"/>
        </w:rPr>
      </w:pPr>
    </w:p>
    <w:p w14:paraId="64DBD043" w14:textId="77777777" w:rsidR="00551168" w:rsidRDefault="00551168">
      <w:pPr>
        <w:pStyle w:val="BodyText"/>
        <w:rPr>
          <w:sz w:val="20"/>
        </w:rPr>
      </w:pPr>
    </w:p>
    <w:p w14:paraId="5FD190BA" w14:textId="77777777" w:rsidR="00551168" w:rsidRDefault="00647E4E">
      <w:pPr>
        <w:pStyle w:val="BodyText"/>
        <w:spacing w:before="3"/>
        <w:rPr>
          <w:sz w:val="18"/>
        </w:rPr>
      </w:pPr>
      <w:r>
        <w:rPr>
          <w:noProof/>
          <w:lang w:val="en-GB" w:eastAsia="en-GB"/>
        </w:rPr>
        <w:drawing>
          <wp:anchor distT="0" distB="0" distL="0" distR="0" simplePos="0" relativeHeight="36" behindDoc="0" locked="0" layoutInCell="1" allowOverlap="1" wp14:anchorId="722B8452" wp14:editId="0A8040D8">
            <wp:simplePos x="0" y="0"/>
            <wp:positionH relativeFrom="page">
              <wp:posOffset>2421280</wp:posOffset>
            </wp:positionH>
            <wp:positionV relativeFrom="paragraph">
              <wp:posOffset>158136</wp:posOffset>
            </wp:positionV>
            <wp:extent cx="2926080" cy="1889760"/>
            <wp:effectExtent l="0" t="0" r="0" b="0"/>
            <wp:wrapTopAndBottom/>
            <wp:docPr id="8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2.jpeg"/>
                    <pic:cNvPicPr/>
                  </pic:nvPicPr>
                  <pic:blipFill>
                    <a:blip r:embed="rId72" cstate="print"/>
                    <a:stretch>
                      <a:fillRect/>
                    </a:stretch>
                  </pic:blipFill>
                  <pic:spPr>
                    <a:xfrm>
                      <a:off x="0" y="0"/>
                      <a:ext cx="2926080" cy="1889760"/>
                    </a:xfrm>
                    <a:prstGeom prst="rect">
                      <a:avLst/>
                    </a:prstGeom>
                  </pic:spPr>
                </pic:pic>
              </a:graphicData>
            </a:graphic>
          </wp:anchor>
        </w:drawing>
      </w:r>
    </w:p>
    <w:p w14:paraId="05AA091D" w14:textId="77777777" w:rsidR="00551168" w:rsidRDefault="00551168">
      <w:pPr>
        <w:pStyle w:val="BodyText"/>
        <w:spacing w:before="10"/>
        <w:rPr>
          <w:sz w:val="15"/>
        </w:rPr>
      </w:pPr>
    </w:p>
    <w:p w14:paraId="672C5355" w14:textId="77777777" w:rsidR="00551168" w:rsidRDefault="00647E4E">
      <w:pPr>
        <w:pStyle w:val="BodyText"/>
        <w:spacing w:before="56"/>
        <w:ind w:left="1904"/>
      </w:pPr>
      <w:r>
        <w:rPr>
          <w:w w:val="105"/>
        </w:rPr>
        <w:t>Figure 50: Distribution of Visit Ratings Per User Barchart</w:t>
      </w:r>
    </w:p>
    <w:p w14:paraId="2A85CDC1" w14:textId="77777777" w:rsidR="00551168" w:rsidRDefault="00551168">
      <w:pPr>
        <w:sectPr w:rsidR="00551168">
          <w:pgSz w:w="12240" w:h="15840"/>
          <w:pgMar w:top="1500" w:right="0" w:bottom="1300" w:left="1200" w:header="0" w:footer="1110" w:gutter="0"/>
          <w:cols w:space="720"/>
        </w:sectPr>
      </w:pPr>
    </w:p>
    <w:p w14:paraId="6A3331D6" w14:textId="77777777" w:rsidR="00551168" w:rsidRDefault="00551168">
      <w:pPr>
        <w:pStyle w:val="BodyText"/>
        <w:rPr>
          <w:sz w:val="20"/>
        </w:rPr>
      </w:pPr>
    </w:p>
    <w:p w14:paraId="490BDEF2" w14:textId="77777777" w:rsidR="00551168" w:rsidRDefault="00551168">
      <w:pPr>
        <w:pStyle w:val="BodyText"/>
        <w:spacing w:before="5"/>
        <w:rPr>
          <w:sz w:val="14"/>
        </w:rPr>
      </w:pPr>
    </w:p>
    <w:p w14:paraId="6774BB95" w14:textId="77777777" w:rsidR="00551168" w:rsidRDefault="00647E4E">
      <w:pPr>
        <w:pStyle w:val="BodyText"/>
        <w:ind w:left="414"/>
        <w:rPr>
          <w:sz w:val="20"/>
        </w:rPr>
      </w:pPr>
      <w:r>
        <w:rPr>
          <w:noProof/>
          <w:sz w:val="20"/>
          <w:lang w:val="en-GB" w:eastAsia="en-GB"/>
        </w:rPr>
        <w:drawing>
          <wp:inline distT="0" distB="0" distL="0" distR="0" wp14:anchorId="7544461A" wp14:editId="57425705">
            <wp:extent cx="6507480" cy="1920239"/>
            <wp:effectExtent l="0" t="0" r="0" b="0"/>
            <wp:docPr id="8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3.jpeg"/>
                    <pic:cNvPicPr/>
                  </pic:nvPicPr>
                  <pic:blipFill>
                    <a:blip r:embed="rId73" cstate="print"/>
                    <a:stretch>
                      <a:fillRect/>
                    </a:stretch>
                  </pic:blipFill>
                  <pic:spPr>
                    <a:xfrm>
                      <a:off x="0" y="0"/>
                      <a:ext cx="6507480" cy="1920239"/>
                    </a:xfrm>
                    <a:prstGeom prst="rect">
                      <a:avLst/>
                    </a:prstGeom>
                  </pic:spPr>
                </pic:pic>
              </a:graphicData>
            </a:graphic>
          </wp:inline>
        </w:drawing>
      </w:r>
    </w:p>
    <w:p w14:paraId="044D42E3" w14:textId="77777777" w:rsidR="00551168" w:rsidRDefault="00551168">
      <w:pPr>
        <w:pStyle w:val="BodyText"/>
        <w:spacing w:before="4"/>
        <w:rPr>
          <w:sz w:val="23"/>
        </w:rPr>
      </w:pPr>
    </w:p>
    <w:p w14:paraId="230BA654" w14:textId="77777777" w:rsidR="00551168" w:rsidRDefault="00647E4E">
      <w:pPr>
        <w:pStyle w:val="BodyText"/>
        <w:spacing w:before="56"/>
        <w:ind w:left="1272"/>
      </w:pPr>
      <w:r>
        <w:rPr>
          <w:w w:val="105"/>
        </w:rPr>
        <w:t>Figure 51: Comparison of Algorithms on RMSE and MAE for Delivery</w:t>
      </w:r>
    </w:p>
    <w:p w14:paraId="10F8B045" w14:textId="77777777" w:rsidR="00551168" w:rsidRDefault="00551168">
      <w:pPr>
        <w:pStyle w:val="BodyText"/>
        <w:rPr>
          <w:sz w:val="20"/>
        </w:rPr>
      </w:pPr>
    </w:p>
    <w:p w14:paraId="2F8F130C" w14:textId="77777777" w:rsidR="00551168" w:rsidRDefault="00551168">
      <w:pPr>
        <w:pStyle w:val="BodyText"/>
        <w:rPr>
          <w:sz w:val="20"/>
        </w:rPr>
      </w:pPr>
    </w:p>
    <w:p w14:paraId="1EDA6DE1" w14:textId="77777777" w:rsidR="00551168" w:rsidRDefault="00647E4E">
      <w:pPr>
        <w:pStyle w:val="BodyText"/>
        <w:spacing w:before="5"/>
      </w:pPr>
      <w:r>
        <w:rPr>
          <w:noProof/>
          <w:lang w:val="en-GB" w:eastAsia="en-GB"/>
        </w:rPr>
        <w:drawing>
          <wp:anchor distT="0" distB="0" distL="0" distR="0" simplePos="0" relativeHeight="37" behindDoc="0" locked="0" layoutInCell="1" allowOverlap="1" wp14:anchorId="27113329" wp14:editId="59E4654A">
            <wp:simplePos x="0" y="0"/>
            <wp:positionH relativeFrom="page">
              <wp:posOffset>971994</wp:posOffset>
            </wp:positionH>
            <wp:positionV relativeFrom="paragraph">
              <wp:posOffset>203203</wp:posOffset>
            </wp:positionV>
            <wp:extent cx="6507479" cy="1920239"/>
            <wp:effectExtent l="0" t="0" r="0" b="0"/>
            <wp:wrapTopAndBottom/>
            <wp:docPr id="8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4.jpeg"/>
                    <pic:cNvPicPr/>
                  </pic:nvPicPr>
                  <pic:blipFill>
                    <a:blip r:embed="rId74" cstate="print"/>
                    <a:stretch>
                      <a:fillRect/>
                    </a:stretch>
                  </pic:blipFill>
                  <pic:spPr>
                    <a:xfrm>
                      <a:off x="0" y="0"/>
                      <a:ext cx="6507479" cy="1920239"/>
                    </a:xfrm>
                    <a:prstGeom prst="rect">
                      <a:avLst/>
                    </a:prstGeom>
                  </pic:spPr>
                </pic:pic>
              </a:graphicData>
            </a:graphic>
          </wp:anchor>
        </w:drawing>
      </w:r>
    </w:p>
    <w:p w14:paraId="3CB62542" w14:textId="77777777" w:rsidR="00551168" w:rsidRDefault="00551168">
      <w:pPr>
        <w:pStyle w:val="BodyText"/>
        <w:spacing w:before="9"/>
        <w:rPr>
          <w:sz w:val="10"/>
        </w:rPr>
      </w:pPr>
    </w:p>
    <w:p w14:paraId="32C02A9F" w14:textId="77777777" w:rsidR="00551168" w:rsidRDefault="00647E4E">
      <w:pPr>
        <w:pStyle w:val="BodyText"/>
        <w:spacing w:before="56"/>
        <w:ind w:left="1218"/>
      </w:pPr>
      <w:r>
        <w:rPr>
          <w:w w:val="105"/>
        </w:rPr>
        <w:t>Figure 52: Comparison of Algorithms on RMSE and MAE for Interview</w:t>
      </w:r>
    </w:p>
    <w:p w14:paraId="112FE0D8" w14:textId="77777777" w:rsidR="00551168" w:rsidRDefault="00551168">
      <w:pPr>
        <w:pStyle w:val="BodyText"/>
        <w:rPr>
          <w:sz w:val="20"/>
        </w:rPr>
      </w:pPr>
    </w:p>
    <w:p w14:paraId="74D17217" w14:textId="77777777" w:rsidR="00551168" w:rsidRDefault="00551168">
      <w:pPr>
        <w:pStyle w:val="BodyText"/>
        <w:rPr>
          <w:sz w:val="20"/>
        </w:rPr>
      </w:pPr>
    </w:p>
    <w:p w14:paraId="2212E254" w14:textId="77777777" w:rsidR="00551168" w:rsidRDefault="00551168">
      <w:pPr>
        <w:pStyle w:val="BodyText"/>
        <w:rPr>
          <w:sz w:val="20"/>
        </w:rPr>
      </w:pPr>
    </w:p>
    <w:p w14:paraId="498181AA" w14:textId="77777777" w:rsidR="00551168" w:rsidRDefault="00647E4E">
      <w:pPr>
        <w:pStyle w:val="BodyText"/>
        <w:spacing w:before="8"/>
        <w:rPr>
          <w:sz w:val="11"/>
        </w:rPr>
      </w:pPr>
      <w:r>
        <w:rPr>
          <w:noProof/>
          <w:lang w:val="en-GB" w:eastAsia="en-GB"/>
        </w:rPr>
        <w:drawing>
          <wp:anchor distT="0" distB="0" distL="0" distR="0" simplePos="0" relativeHeight="38" behindDoc="0" locked="0" layoutInCell="1" allowOverlap="1" wp14:anchorId="2A0EA6F8" wp14:editId="0F283ED4">
            <wp:simplePos x="0" y="0"/>
            <wp:positionH relativeFrom="page">
              <wp:posOffset>971994</wp:posOffset>
            </wp:positionH>
            <wp:positionV relativeFrom="paragraph">
              <wp:posOffset>110510</wp:posOffset>
            </wp:positionV>
            <wp:extent cx="6507480" cy="1866900"/>
            <wp:effectExtent l="0" t="0" r="0" b="0"/>
            <wp:wrapTopAndBottom/>
            <wp:docPr id="8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5.jpeg"/>
                    <pic:cNvPicPr/>
                  </pic:nvPicPr>
                  <pic:blipFill>
                    <a:blip r:embed="rId75" cstate="print"/>
                    <a:stretch>
                      <a:fillRect/>
                    </a:stretch>
                  </pic:blipFill>
                  <pic:spPr>
                    <a:xfrm>
                      <a:off x="0" y="0"/>
                      <a:ext cx="6507480" cy="1866900"/>
                    </a:xfrm>
                    <a:prstGeom prst="rect">
                      <a:avLst/>
                    </a:prstGeom>
                  </pic:spPr>
                </pic:pic>
              </a:graphicData>
            </a:graphic>
          </wp:anchor>
        </w:drawing>
      </w:r>
    </w:p>
    <w:p w14:paraId="085825BC" w14:textId="77777777" w:rsidR="00551168" w:rsidRDefault="00551168">
      <w:pPr>
        <w:pStyle w:val="BodyText"/>
        <w:rPr>
          <w:sz w:val="9"/>
        </w:rPr>
      </w:pPr>
    </w:p>
    <w:p w14:paraId="38AC6202" w14:textId="77777777" w:rsidR="00551168" w:rsidRDefault="00647E4E">
      <w:pPr>
        <w:pStyle w:val="BodyText"/>
        <w:spacing w:before="55"/>
        <w:ind w:left="1452"/>
      </w:pPr>
      <w:r>
        <w:rPr>
          <w:w w:val="105"/>
        </w:rPr>
        <w:t>Figure 53: Comparison of Algorithms on RMSE and MAE for Visit</w:t>
      </w:r>
    </w:p>
    <w:p w14:paraId="4838AFDB" w14:textId="77777777" w:rsidR="00551168" w:rsidRDefault="00551168">
      <w:pPr>
        <w:sectPr w:rsidR="00551168">
          <w:pgSz w:w="12240" w:h="15840"/>
          <w:pgMar w:top="1500" w:right="0" w:bottom="1300" w:left="1200" w:header="0" w:footer="1110" w:gutter="0"/>
          <w:cols w:space="720"/>
        </w:sectPr>
      </w:pPr>
    </w:p>
    <w:p w14:paraId="41BF4930" w14:textId="77777777" w:rsidR="00551168" w:rsidRDefault="00551168">
      <w:pPr>
        <w:pStyle w:val="BodyText"/>
        <w:spacing w:before="11"/>
        <w:rPr>
          <w:sz w:val="23"/>
        </w:rPr>
      </w:pPr>
    </w:p>
    <w:p w14:paraId="62678E1A" w14:textId="77777777" w:rsidR="00551168" w:rsidRDefault="00647E4E">
      <w:pPr>
        <w:pStyle w:val="BodyText"/>
        <w:ind w:left="828"/>
        <w:rPr>
          <w:sz w:val="20"/>
        </w:rPr>
      </w:pPr>
      <w:r>
        <w:rPr>
          <w:noProof/>
          <w:sz w:val="20"/>
          <w:lang w:val="en-GB" w:eastAsia="en-GB"/>
        </w:rPr>
        <w:drawing>
          <wp:inline distT="0" distB="0" distL="0" distR="0" wp14:anchorId="15FF107A" wp14:editId="7527DA67">
            <wp:extent cx="5242559" cy="2377439"/>
            <wp:effectExtent l="0" t="0" r="0" b="0"/>
            <wp:docPr id="9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6.jpeg"/>
                    <pic:cNvPicPr/>
                  </pic:nvPicPr>
                  <pic:blipFill>
                    <a:blip r:embed="rId76" cstate="print"/>
                    <a:stretch>
                      <a:fillRect/>
                    </a:stretch>
                  </pic:blipFill>
                  <pic:spPr>
                    <a:xfrm>
                      <a:off x="0" y="0"/>
                      <a:ext cx="5242559" cy="2377439"/>
                    </a:xfrm>
                    <a:prstGeom prst="rect">
                      <a:avLst/>
                    </a:prstGeom>
                  </pic:spPr>
                </pic:pic>
              </a:graphicData>
            </a:graphic>
          </wp:inline>
        </w:drawing>
      </w:r>
    </w:p>
    <w:p w14:paraId="39C36937" w14:textId="77777777" w:rsidR="00551168" w:rsidRDefault="00551168">
      <w:pPr>
        <w:pStyle w:val="BodyText"/>
        <w:spacing w:before="9"/>
        <w:rPr>
          <w:sz w:val="14"/>
        </w:rPr>
      </w:pPr>
    </w:p>
    <w:p w14:paraId="18A840CB" w14:textId="77777777" w:rsidR="00551168" w:rsidRDefault="00647E4E">
      <w:pPr>
        <w:pStyle w:val="BodyText"/>
        <w:spacing w:before="55"/>
        <w:ind w:left="330"/>
      </w:pPr>
      <w:r>
        <w:rPr>
          <w:w w:val="105"/>
        </w:rPr>
        <w:t>Figure 54: Comparison of Algorithms on Average RMSE for Visit, Interview and</w:t>
      </w:r>
      <w:r>
        <w:rPr>
          <w:spacing w:val="-18"/>
          <w:w w:val="105"/>
        </w:rPr>
        <w:t xml:space="preserve"> </w:t>
      </w:r>
      <w:r>
        <w:rPr>
          <w:w w:val="105"/>
        </w:rPr>
        <w:t>Delivery</w:t>
      </w:r>
    </w:p>
    <w:p w14:paraId="09CA6F1C" w14:textId="77777777" w:rsidR="00551168" w:rsidRDefault="00551168">
      <w:pPr>
        <w:pStyle w:val="BodyText"/>
        <w:rPr>
          <w:sz w:val="20"/>
        </w:rPr>
      </w:pPr>
    </w:p>
    <w:p w14:paraId="361543F6" w14:textId="77777777" w:rsidR="00551168" w:rsidRDefault="00647E4E">
      <w:pPr>
        <w:pStyle w:val="BodyText"/>
        <w:spacing w:before="10"/>
        <w:rPr>
          <w:sz w:val="29"/>
        </w:rPr>
      </w:pPr>
      <w:r>
        <w:rPr>
          <w:noProof/>
          <w:lang w:val="en-GB" w:eastAsia="en-GB"/>
        </w:rPr>
        <w:drawing>
          <wp:anchor distT="0" distB="0" distL="0" distR="0" simplePos="0" relativeHeight="39" behindDoc="0" locked="0" layoutInCell="1" allowOverlap="1" wp14:anchorId="14F2A991" wp14:editId="3C5FD4CD">
            <wp:simplePos x="0" y="0"/>
            <wp:positionH relativeFrom="page">
              <wp:posOffset>1244015</wp:posOffset>
            </wp:positionH>
            <wp:positionV relativeFrom="paragraph">
              <wp:posOffset>243202</wp:posOffset>
            </wp:positionV>
            <wp:extent cx="5284469" cy="2316479"/>
            <wp:effectExtent l="0" t="0" r="0" b="0"/>
            <wp:wrapTopAndBottom/>
            <wp:docPr id="9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7.jpeg"/>
                    <pic:cNvPicPr/>
                  </pic:nvPicPr>
                  <pic:blipFill>
                    <a:blip r:embed="rId77" cstate="print"/>
                    <a:stretch>
                      <a:fillRect/>
                    </a:stretch>
                  </pic:blipFill>
                  <pic:spPr>
                    <a:xfrm>
                      <a:off x="0" y="0"/>
                      <a:ext cx="5284469" cy="2316479"/>
                    </a:xfrm>
                    <a:prstGeom prst="rect">
                      <a:avLst/>
                    </a:prstGeom>
                  </pic:spPr>
                </pic:pic>
              </a:graphicData>
            </a:graphic>
          </wp:anchor>
        </w:drawing>
      </w:r>
    </w:p>
    <w:p w14:paraId="68DD1672" w14:textId="77777777" w:rsidR="00551168" w:rsidRDefault="00551168">
      <w:pPr>
        <w:pStyle w:val="BodyText"/>
        <w:spacing w:before="4"/>
        <w:rPr>
          <w:sz w:val="15"/>
        </w:rPr>
      </w:pPr>
    </w:p>
    <w:p w14:paraId="04B30AB4" w14:textId="77777777" w:rsidR="00551168" w:rsidRDefault="00647E4E">
      <w:pPr>
        <w:pStyle w:val="BodyText"/>
        <w:spacing w:before="56"/>
        <w:ind w:left="364"/>
      </w:pPr>
      <w:r>
        <w:rPr>
          <w:w w:val="105"/>
        </w:rPr>
        <w:t>Figure 55:  Comparison of Algorithms on Average MAE for Visit, Interview and</w:t>
      </w:r>
      <w:r>
        <w:rPr>
          <w:spacing w:val="-17"/>
          <w:w w:val="105"/>
        </w:rPr>
        <w:t xml:space="preserve"> </w:t>
      </w:r>
      <w:r>
        <w:rPr>
          <w:w w:val="105"/>
        </w:rPr>
        <w:t>Delivery</w:t>
      </w:r>
    </w:p>
    <w:p w14:paraId="63AE5575" w14:textId="77777777" w:rsidR="00551168" w:rsidRDefault="00551168">
      <w:pPr>
        <w:sectPr w:rsidR="00551168">
          <w:pgSz w:w="12240" w:h="15840"/>
          <w:pgMar w:top="1500" w:right="0" w:bottom="1300" w:left="1200" w:header="0" w:footer="1110" w:gutter="0"/>
          <w:cols w:space="720"/>
        </w:sectPr>
      </w:pPr>
    </w:p>
    <w:p w14:paraId="321160F1" w14:textId="77777777" w:rsidR="00551168" w:rsidRDefault="00551168">
      <w:pPr>
        <w:pStyle w:val="BodyText"/>
        <w:spacing w:before="9"/>
        <w:rPr>
          <w:sz w:val="19"/>
        </w:rPr>
      </w:pPr>
    </w:p>
    <w:p w14:paraId="5FC0C58E" w14:textId="77777777" w:rsidR="00551168" w:rsidRDefault="00647E4E">
      <w:pPr>
        <w:pStyle w:val="BodyText"/>
        <w:ind w:left="1998"/>
        <w:rPr>
          <w:sz w:val="20"/>
        </w:rPr>
      </w:pPr>
      <w:r>
        <w:rPr>
          <w:noProof/>
          <w:sz w:val="20"/>
          <w:lang w:val="en-GB" w:eastAsia="en-GB"/>
        </w:rPr>
        <w:drawing>
          <wp:inline distT="0" distB="0" distL="0" distR="0" wp14:anchorId="43738DFF" wp14:editId="431B3B17">
            <wp:extent cx="3710939" cy="2305050"/>
            <wp:effectExtent l="0" t="0" r="0" b="0"/>
            <wp:docPr id="9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8.jpeg"/>
                    <pic:cNvPicPr/>
                  </pic:nvPicPr>
                  <pic:blipFill>
                    <a:blip r:embed="rId78" cstate="print"/>
                    <a:stretch>
                      <a:fillRect/>
                    </a:stretch>
                  </pic:blipFill>
                  <pic:spPr>
                    <a:xfrm>
                      <a:off x="0" y="0"/>
                      <a:ext cx="3710939" cy="2305050"/>
                    </a:xfrm>
                    <a:prstGeom prst="rect">
                      <a:avLst/>
                    </a:prstGeom>
                  </pic:spPr>
                </pic:pic>
              </a:graphicData>
            </a:graphic>
          </wp:inline>
        </w:drawing>
      </w:r>
    </w:p>
    <w:p w14:paraId="0167C7C9" w14:textId="77777777" w:rsidR="00551168" w:rsidRDefault="00551168">
      <w:pPr>
        <w:pStyle w:val="BodyText"/>
        <w:spacing w:before="7"/>
        <w:rPr>
          <w:sz w:val="10"/>
        </w:rPr>
      </w:pPr>
    </w:p>
    <w:p w14:paraId="05680C6A" w14:textId="77777777" w:rsidR="00551168" w:rsidRDefault="00647E4E">
      <w:pPr>
        <w:pStyle w:val="BodyText"/>
        <w:spacing w:before="55"/>
        <w:ind w:left="2399"/>
      </w:pPr>
      <w:r>
        <w:rPr>
          <w:w w:val="105"/>
        </w:rPr>
        <w:t>Figure 56: Participants (Employees and Visitors)</w:t>
      </w:r>
    </w:p>
    <w:p w14:paraId="03B1004D" w14:textId="77777777" w:rsidR="00551168" w:rsidRDefault="00551168">
      <w:pPr>
        <w:pStyle w:val="BodyText"/>
        <w:rPr>
          <w:sz w:val="20"/>
        </w:rPr>
      </w:pPr>
    </w:p>
    <w:p w14:paraId="38653504" w14:textId="77777777" w:rsidR="00551168" w:rsidRDefault="00551168">
      <w:pPr>
        <w:pStyle w:val="BodyText"/>
        <w:rPr>
          <w:sz w:val="20"/>
        </w:rPr>
      </w:pPr>
    </w:p>
    <w:p w14:paraId="1DAFA702" w14:textId="77777777" w:rsidR="00551168" w:rsidRDefault="00647E4E">
      <w:pPr>
        <w:pStyle w:val="BodyText"/>
        <w:spacing w:before="1"/>
        <w:rPr>
          <w:sz w:val="14"/>
        </w:rPr>
      </w:pPr>
      <w:r>
        <w:rPr>
          <w:noProof/>
          <w:lang w:val="en-GB" w:eastAsia="en-GB"/>
        </w:rPr>
        <w:drawing>
          <wp:anchor distT="0" distB="0" distL="0" distR="0" simplePos="0" relativeHeight="40" behindDoc="0" locked="0" layoutInCell="1" allowOverlap="1" wp14:anchorId="06B6B7D4" wp14:editId="2AB6E4A8">
            <wp:simplePos x="0" y="0"/>
            <wp:positionH relativeFrom="page">
              <wp:posOffset>1253540</wp:posOffset>
            </wp:positionH>
            <wp:positionV relativeFrom="paragraph">
              <wp:posOffset>127630</wp:posOffset>
            </wp:positionV>
            <wp:extent cx="5295899" cy="2255520"/>
            <wp:effectExtent l="0" t="0" r="0" b="0"/>
            <wp:wrapTopAndBottom/>
            <wp:docPr id="9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9.jpeg"/>
                    <pic:cNvPicPr/>
                  </pic:nvPicPr>
                  <pic:blipFill>
                    <a:blip r:embed="rId79" cstate="print"/>
                    <a:stretch>
                      <a:fillRect/>
                    </a:stretch>
                  </pic:blipFill>
                  <pic:spPr>
                    <a:xfrm>
                      <a:off x="0" y="0"/>
                      <a:ext cx="5295899" cy="2255520"/>
                    </a:xfrm>
                    <a:prstGeom prst="rect">
                      <a:avLst/>
                    </a:prstGeom>
                  </pic:spPr>
                </pic:pic>
              </a:graphicData>
            </a:graphic>
          </wp:anchor>
        </w:drawing>
      </w:r>
    </w:p>
    <w:p w14:paraId="76A6C3DA" w14:textId="77777777" w:rsidR="00551168" w:rsidRDefault="00551168">
      <w:pPr>
        <w:pStyle w:val="BodyText"/>
        <w:spacing w:before="5"/>
        <w:rPr>
          <w:sz w:val="6"/>
        </w:rPr>
      </w:pPr>
    </w:p>
    <w:p w14:paraId="76B47103" w14:textId="77777777" w:rsidR="00551168" w:rsidRDefault="00647E4E">
      <w:pPr>
        <w:pStyle w:val="ListParagraph"/>
        <w:numPr>
          <w:ilvl w:val="1"/>
          <w:numId w:val="2"/>
        </w:numPr>
        <w:tabs>
          <w:tab w:val="left" w:pos="4641"/>
        </w:tabs>
        <w:spacing w:before="63"/>
        <w:jc w:val="left"/>
        <w:rPr>
          <w:sz w:val="20"/>
        </w:rPr>
      </w:pPr>
      <w:r>
        <w:rPr>
          <w:w w:val="105"/>
          <w:sz w:val="20"/>
        </w:rPr>
        <w:t>Combined</w:t>
      </w:r>
    </w:p>
    <w:p w14:paraId="036072CF" w14:textId="77777777" w:rsidR="00551168" w:rsidRDefault="00647E4E">
      <w:pPr>
        <w:pStyle w:val="BodyText"/>
        <w:spacing w:before="10"/>
        <w:rPr>
          <w:sz w:val="23"/>
        </w:rPr>
      </w:pPr>
      <w:r>
        <w:rPr>
          <w:noProof/>
          <w:lang w:val="en-GB" w:eastAsia="en-GB"/>
        </w:rPr>
        <w:drawing>
          <wp:anchor distT="0" distB="0" distL="0" distR="0" simplePos="0" relativeHeight="41" behindDoc="0" locked="0" layoutInCell="1" allowOverlap="1" wp14:anchorId="456ED40D" wp14:editId="47C9DA74">
            <wp:simplePos x="0" y="0"/>
            <wp:positionH relativeFrom="page">
              <wp:posOffset>971994</wp:posOffset>
            </wp:positionH>
            <wp:positionV relativeFrom="paragraph">
              <wp:posOffset>228627</wp:posOffset>
            </wp:positionV>
            <wp:extent cx="2316480" cy="1071372"/>
            <wp:effectExtent l="0" t="0" r="0" b="0"/>
            <wp:wrapTopAndBottom/>
            <wp:docPr id="9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0.jpeg"/>
                    <pic:cNvPicPr/>
                  </pic:nvPicPr>
                  <pic:blipFill>
                    <a:blip r:embed="rId80" cstate="print"/>
                    <a:stretch>
                      <a:fillRect/>
                    </a:stretch>
                  </pic:blipFill>
                  <pic:spPr>
                    <a:xfrm>
                      <a:off x="0" y="0"/>
                      <a:ext cx="2316480" cy="1071372"/>
                    </a:xfrm>
                    <a:prstGeom prst="rect">
                      <a:avLst/>
                    </a:prstGeom>
                  </pic:spPr>
                </pic:pic>
              </a:graphicData>
            </a:graphic>
          </wp:anchor>
        </w:drawing>
      </w:r>
      <w:r>
        <w:rPr>
          <w:noProof/>
          <w:lang w:val="en-GB" w:eastAsia="en-GB"/>
        </w:rPr>
        <w:drawing>
          <wp:anchor distT="0" distB="0" distL="0" distR="0" simplePos="0" relativeHeight="42" behindDoc="0" locked="0" layoutInCell="1" allowOverlap="1" wp14:anchorId="25CE64EA" wp14:editId="7A023780">
            <wp:simplePos x="0" y="0"/>
            <wp:positionH relativeFrom="page">
              <wp:posOffset>4208180</wp:posOffset>
            </wp:positionH>
            <wp:positionV relativeFrom="paragraph">
              <wp:posOffset>199225</wp:posOffset>
            </wp:positionV>
            <wp:extent cx="2407919" cy="1127759"/>
            <wp:effectExtent l="0" t="0" r="0" b="0"/>
            <wp:wrapTopAndBottom/>
            <wp:docPr id="10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1.jpeg"/>
                    <pic:cNvPicPr/>
                  </pic:nvPicPr>
                  <pic:blipFill>
                    <a:blip r:embed="rId81" cstate="print"/>
                    <a:stretch>
                      <a:fillRect/>
                    </a:stretch>
                  </pic:blipFill>
                  <pic:spPr>
                    <a:xfrm>
                      <a:off x="0" y="0"/>
                      <a:ext cx="2407919" cy="1127759"/>
                    </a:xfrm>
                    <a:prstGeom prst="rect">
                      <a:avLst/>
                    </a:prstGeom>
                  </pic:spPr>
                </pic:pic>
              </a:graphicData>
            </a:graphic>
          </wp:anchor>
        </w:drawing>
      </w:r>
    </w:p>
    <w:p w14:paraId="26212646" w14:textId="77777777" w:rsidR="00551168" w:rsidRDefault="00647E4E">
      <w:pPr>
        <w:pStyle w:val="ListParagraph"/>
        <w:numPr>
          <w:ilvl w:val="1"/>
          <w:numId w:val="2"/>
        </w:numPr>
        <w:tabs>
          <w:tab w:val="left" w:pos="1704"/>
          <w:tab w:val="left" w:pos="6217"/>
        </w:tabs>
        <w:spacing w:before="111"/>
        <w:ind w:left="1703" w:hanging="333"/>
        <w:jc w:val="left"/>
        <w:rPr>
          <w:sz w:val="20"/>
        </w:rPr>
      </w:pPr>
      <w:r>
        <w:rPr>
          <w:w w:val="110"/>
          <w:sz w:val="20"/>
        </w:rPr>
        <w:t>CCBill</w:t>
      </w:r>
      <w:r>
        <w:rPr>
          <w:spacing w:val="5"/>
          <w:w w:val="110"/>
          <w:sz w:val="20"/>
        </w:rPr>
        <w:t xml:space="preserve"> </w:t>
      </w:r>
      <w:r>
        <w:rPr>
          <w:w w:val="110"/>
          <w:sz w:val="20"/>
        </w:rPr>
        <w:t>Participants</w:t>
      </w:r>
      <w:r>
        <w:rPr>
          <w:w w:val="110"/>
          <w:sz w:val="20"/>
        </w:rPr>
        <w:tab/>
        <w:t>(c) Non-CCBill</w:t>
      </w:r>
      <w:r>
        <w:rPr>
          <w:spacing w:val="20"/>
          <w:w w:val="110"/>
          <w:sz w:val="20"/>
        </w:rPr>
        <w:t xml:space="preserve"> </w:t>
      </w:r>
      <w:r>
        <w:rPr>
          <w:w w:val="110"/>
          <w:sz w:val="20"/>
        </w:rPr>
        <w:t>Participants</w:t>
      </w:r>
    </w:p>
    <w:p w14:paraId="60C6124F" w14:textId="77777777" w:rsidR="00551168" w:rsidRDefault="00551168">
      <w:pPr>
        <w:pStyle w:val="BodyText"/>
        <w:spacing w:before="5"/>
        <w:rPr>
          <w:sz w:val="19"/>
        </w:rPr>
      </w:pPr>
    </w:p>
    <w:p w14:paraId="29B95A76" w14:textId="77777777" w:rsidR="00551168" w:rsidRDefault="00647E4E">
      <w:pPr>
        <w:pStyle w:val="BodyText"/>
        <w:ind w:left="3363"/>
      </w:pPr>
      <w:r>
        <w:t>Figure 57: Survey: Question 1</w:t>
      </w:r>
    </w:p>
    <w:p w14:paraId="46D01AB6" w14:textId="77777777" w:rsidR="00551168" w:rsidRDefault="00551168">
      <w:pPr>
        <w:sectPr w:rsidR="00551168">
          <w:pgSz w:w="12240" w:h="15840"/>
          <w:pgMar w:top="1500" w:right="0" w:bottom="1300" w:left="1200" w:header="0" w:footer="1110" w:gutter="0"/>
          <w:cols w:space="720"/>
        </w:sectPr>
      </w:pPr>
    </w:p>
    <w:p w14:paraId="389D9AA6" w14:textId="77777777" w:rsidR="00551168" w:rsidRDefault="00551168">
      <w:pPr>
        <w:pStyle w:val="BodyText"/>
        <w:spacing w:before="11"/>
        <w:rPr>
          <w:sz w:val="23"/>
        </w:rPr>
      </w:pPr>
    </w:p>
    <w:p w14:paraId="1142A6AD" w14:textId="77777777" w:rsidR="00551168" w:rsidRDefault="00647E4E">
      <w:pPr>
        <w:pStyle w:val="BodyText"/>
        <w:ind w:left="858"/>
        <w:rPr>
          <w:sz w:val="20"/>
        </w:rPr>
      </w:pPr>
      <w:r>
        <w:rPr>
          <w:noProof/>
          <w:sz w:val="20"/>
          <w:lang w:val="en-GB" w:eastAsia="en-GB"/>
        </w:rPr>
        <w:drawing>
          <wp:inline distT="0" distB="0" distL="0" distR="0" wp14:anchorId="4218292E" wp14:editId="33F090F8">
            <wp:extent cx="5151119" cy="2255520"/>
            <wp:effectExtent l="0" t="0" r="0" b="0"/>
            <wp:docPr id="10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2.jpeg"/>
                    <pic:cNvPicPr/>
                  </pic:nvPicPr>
                  <pic:blipFill>
                    <a:blip r:embed="rId82" cstate="print"/>
                    <a:stretch>
                      <a:fillRect/>
                    </a:stretch>
                  </pic:blipFill>
                  <pic:spPr>
                    <a:xfrm>
                      <a:off x="0" y="0"/>
                      <a:ext cx="5151119" cy="2255520"/>
                    </a:xfrm>
                    <a:prstGeom prst="rect">
                      <a:avLst/>
                    </a:prstGeom>
                  </pic:spPr>
                </pic:pic>
              </a:graphicData>
            </a:graphic>
          </wp:inline>
        </w:drawing>
      </w:r>
    </w:p>
    <w:p w14:paraId="4501028E" w14:textId="77777777" w:rsidR="00551168" w:rsidRDefault="00551168">
      <w:pPr>
        <w:pStyle w:val="BodyText"/>
        <w:rPr>
          <w:sz w:val="9"/>
        </w:rPr>
      </w:pPr>
    </w:p>
    <w:p w14:paraId="52CBD4E8" w14:textId="77777777" w:rsidR="00551168" w:rsidRDefault="00647E4E">
      <w:pPr>
        <w:pStyle w:val="ListParagraph"/>
        <w:numPr>
          <w:ilvl w:val="2"/>
          <w:numId w:val="2"/>
        </w:numPr>
        <w:tabs>
          <w:tab w:val="left" w:pos="4641"/>
        </w:tabs>
        <w:spacing w:before="63"/>
        <w:jc w:val="left"/>
        <w:rPr>
          <w:sz w:val="20"/>
        </w:rPr>
      </w:pPr>
      <w:r>
        <w:rPr>
          <w:w w:val="105"/>
          <w:sz w:val="20"/>
        </w:rPr>
        <w:t>Combined</w:t>
      </w:r>
    </w:p>
    <w:p w14:paraId="70B3A185" w14:textId="77777777" w:rsidR="00551168" w:rsidRDefault="00647E4E">
      <w:pPr>
        <w:pStyle w:val="BodyText"/>
        <w:spacing w:before="7"/>
        <w:rPr>
          <w:sz w:val="19"/>
        </w:rPr>
      </w:pPr>
      <w:r>
        <w:rPr>
          <w:noProof/>
          <w:lang w:val="en-GB" w:eastAsia="en-GB"/>
        </w:rPr>
        <w:drawing>
          <wp:anchor distT="0" distB="0" distL="0" distR="0" simplePos="0" relativeHeight="43" behindDoc="0" locked="0" layoutInCell="1" allowOverlap="1" wp14:anchorId="2EF649F8" wp14:editId="39807AB2">
            <wp:simplePos x="0" y="0"/>
            <wp:positionH relativeFrom="page">
              <wp:posOffset>971994</wp:posOffset>
            </wp:positionH>
            <wp:positionV relativeFrom="paragraph">
              <wp:posOffset>168357</wp:posOffset>
            </wp:positionV>
            <wp:extent cx="2651760" cy="914400"/>
            <wp:effectExtent l="0" t="0" r="0" b="0"/>
            <wp:wrapTopAndBottom/>
            <wp:docPr id="10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3.jpeg"/>
                    <pic:cNvPicPr/>
                  </pic:nvPicPr>
                  <pic:blipFill>
                    <a:blip r:embed="rId83" cstate="print"/>
                    <a:stretch>
                      <a:fillRect/>
                    </a:stretch>
                  </pic:blipFill>
                  <pic:spPr>
                    <a:xfrm>
                      <a:off x="0" y="0"/>
                      <a:ext cx="2651760" cy="914400"/>
                    </a:xfrm>
                    <a:prstGeom prst="rect">
                      <a:avLst/>
                    </a:prstGeom>
                  </pic:spPr>
                </pic:pic>
              </a:graphicData>
            </a:graphic>
          </wp:anchor>
        </w:drawing>
      </w:r>
      <w:r>
        <w:rPr>
          <w:noProof/>
          <w:lang w:val="en-GB" w:eastAsia="en-GB"/>
        </w:rPr>
        <w:drawing>
          <wp:anchor distT="0" distB="0" distL="0" distR="0" simplePos="0" relativeHeight="44" behindDoc="0" locked="0" layoutInCell="1" allowOverlap="1" wp14:anchorId="10EFE312" wp14:editId="5DE6EC4C">
            <wp:simplePos x="0" y="0"/>
            <wp:positionH relativeFrom="page">
              <wp:posOffset>4177639</wp:posOffset>
            </wp:positionH>
            <wp:positionV relativeFrom="paragraph">
              <wp:posOffset>191801</wp:posOffset>
            </wp:positionV>
            <wp:extent cx="2626042" cy="914400"/>
            <wp:effectExtent l="0" t="0" r="0" b="0"/>
            <wp:wrapTopAndBottom/>
            <wp:docPr id="10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4.jpeg"/>
                    <pic:cNvPicPr/>
                  </pic:nvPicPr>
                  <pic:blipFill>
                    <a:blip r:embed="rId84" cstate="print"/>
                    <a:stretch>
                      <a:fillRect/>
                    </a:stretch>
                  </pic:blipFill>
                  <pic:spPr>
                    <a:xfrm>
                      <a:off x="0" y="0"/>
                      <a:ext cx="2626042" cy="914400"/>
                    </a:xfrm>
                    <a:prstGeom prst="rect">
                      <a:avLst/>
                    </a:prstGeom>
                  </pic:spPr>
                </pic:pic>
              </a:graphicData>
            </a:graphic>
          </wp:anchor>
        </w:drawing>
      </w:r>
    </w:p>
    <w:p w14:paraId="364851F8" w14:textId="77777777" w:rsidR="00551168" w:rsidRDefault="00647E4E">
      <w:pPr>
        <w:pStyle w:val="ListParagraph"/>
        <w:numPr>
          <w:ilvl w:val="2"/>
          <w:numId w:val="2"/>
        </w:numPr>
        <w:tabs>
          <w:tab w:val="left" w:pos="1704"/>
          <w:tab w:val="left" w:pos="6217"/>
        </w:tabs>
        <w:spacing w:before="115"/>
        <w:ind w:left="1703" w:hanging="333"/>
        <w:jc w:val="left"/>
        <w:rPr>
          <w:sz w:val="20"/>
        </w:rPr>
      </w:pPr>
      <w:r>
        <w:rPr>
          <w:w w:val="110"/>
          <w:sz w:val="20"/>
        </w:rPr>
        <w:t>CCBill</w:t>
      </w:r>
      <w:r>
        <w:rPr>
          <w:spacing w:val="5"/>
          <w:w w:val="110"/>
          <w:sz w:val="20"/>
        </w:rPr>
        <w:t xml:space="preserve"> </w:t>
      </w:r>
      <w:r>
        <w:rPr>
          <w:w w:val="110"/>
          <w:sz w:val="20"/>
        </w:rPr>
        <w:t>Participants</w:t>
      </w:r>
      <w:r>
        <w:rPr>
          <w:w w:val="110"/>
          <w:sz w:val="20"/>
        </w:rPr>
        <w:tab/>
        <w:t>(c) Non-CCBill</w:t>
      </w:r>
      <w:r>
        <w:rPr>
          <w:spacing w:val="20"/>
          <w:w w:val="110"/>
          <w:sz w:val="20"/>
        </w:rPr>
        <w:t xml:space="preserve"> </w:t>
      </w:r>
      <w:r>
        <w:rPr>
          <w:w w:val="110"/>
          <w:sz w:val="20"/>
        </w:rPr>
        <w:t>Participants</w:t>
      </w:r>
    </w:p>
    <w:p w14:paraId="0F7D6B3E" w14:textId="77777777" w:rsidR="00551168" w:rsidRDefault="00551168">
      <w:pPr>
        <w:pStyle w:val="BodyText"/>
        <w:spacing w:before="4"/>
        <w:rPr>
          <w:sz w:val="19"/>
        </w:rPr>
      </w:pPr>
    </w:p>
    <w:p w14:paraId="5987DC53" w14:textId="77777777" w:rsidR="00551168" w:rsidRDefault="00647E4E">
      <w:pPr>
        <w:pStyle w:val="BodyText"/>
        <w:ind w:left="3363"/>
      </w:pPr>
      <w:r>
        <w:t>Figure 58: Survey: Question 2</w:t>
      </w:r>
    </w:p>
    <w:p w14:paraId="4C1C3BD6" w14:textId="77777777" w:rsidR="00551168" w:rsidRDefault="00551168">
      <w:pPr>
        <w:sectPr w:rsidR="00551168">
          <w:pgSz w:w="12240" w:h="15840"/>
          <w:pgMar w:top="1500" w:right="0" w:bottom="1300" w:left="1200" w:header="0" w:footer="1110" w:gutter="0"/>
          <w:cols w:space="720"/>
        </w:sectPr>
      </w:pPr>
    </w:p>
    <w:p w14:paraId="723058DB" w14:textId="77777777" w:rsidR="00551168" w:rsidRDefault="00551168">
      <w:pPr>
        <w:pStyle w:val="BodyText"/>
        <w:spacing w:before="11"/>
        <w:rPr>
          <w:sz w:val="23"/>
        </w:rPr>
      </w:pPr>
    </w:p>
    <w:p w14:paraId="43CDBAC6" w14:textId="77777777" w:rsidR="00551168" w:rsidRDefault="00647E4E">
      <w:pPr>
        <w:pStyle w:val="BodyText"/>
        <w:ind w:left="879"/>
        <w:rPr>
          <w:sz w:val="20"/>
        </w:rPr>
      </w:pPr>
      <w:r>
        <w:rPr>
          <w:noProof/>
          <w:sz w:val="20"/>
          <w:lang w:val="en-GB" w:eastAsia="en-GB"/>
        </w:rPr>
        <w:drawing>
          <wp:inline distT="0" distB="0" distL="0" distR="0" wp14:anchorId="7F0419BD" wp14:editId="5B5C6AB5">
            <wp:extent cx="5181599" cy="2225039"/>
            <wp:effectExtent l="0" t="0" r="0" b="0"/>
            <wp:docPr id="10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5.png"/>
                    <pic:cNvPicPr/>
                  </pic:nvPicPr>
                  <pic:blipFill>
                    <a:blip r:embed="rId85" cstate="print"/>
                    <a:stretch>
                      <a:fillRect/>
                    </a:stretch>
                  </pic:blipFill>
                  <pic:spPr>
                    <a:xfrm>
                      <a:off x="0" y="0"/>
                      <a:ext cx="5181599" cy="2225039"/>
                    </a:xfrm>
                    <a:prstGeom prst="rect">
                      <a:avLst/>
                    </a:prstGeom>
                  </pic:spPr>
                </pic:pic>
              </a:graphicData>
            </a:graphic>
          </wp:inline>
        </w:drawing>
      </w:r>
    </w:p>
    <w:p w14:paraId="46832974" w14:textId="77777777" w:rsidR="00551168" w:rsidRDefault="00551168">
      <w:pPr>
        <w:pStyle w:val="BodyText"/>
        <w:spacing w:before="11"/>
        <w:rPr>
          <w:sz w:val="7"/>
        </w:rPr>
      </w:pPr>
    </w:p>
    <w:p w14:paraId="30DA13B8" w14:textId="77777777" w:rsidR="00551168" w:rsidRDefault="00647E4E">
      <w:pPr>
        <w:pStyle w:val="ListParagraph"/>
        <w:numPr>
          <w:ilvl w:val="3"/>
          <w:numId w:val="2"/>
        </w:numPr>
        <w:tabs>
          <w:tab w:val="left" w:pos="4641"/>
        </w:tabs>
        <w:spacing w:before="63"/>
        <w:jc w:val="left"/>
        <w:rPr>
          <w:sz w:val="20"/>
        </w:rPr>
      </w:pPr>
      <w:r>
        <w:rPr>
          <w:w w:val="105"/>
          <w:sz w:val="20"/>
        </w:rPr>
        <w:t>Combined</w:t>
      </w:r>
    </w:p>
    <w:p w14:paraId="393345BF" w14:textId="77777777" w:rsidR="00551168" w:rsidRDefault="00647E4E">
      <w:pPr>
        <w:pStyle w:val="BodyText"/>
        <w:spacing w:before="7"/>
        <w:rPr>
          <w:sz w:val="19"/>
        </w:rPr>
      </w:pPr>
      <w:r>
        <w:rPr>
          <w:noProof/>
          <w:lang w:val="en-GB" w:eastAsia="en-GB"/>
        </w:rPr>
        <w:drawing>
          <wp:anchor distT="0" distB="0" distL="0" distR="0" simplePos="0" relativeHeight="45" behindDoc="0" locked="0" layoutInCell="1" allowOverlap="1" wp14:anchorId="0376961F" wp14:editId="7769DA1B">
            <wp:simplePos x="0" y="0"/>
            <wp:positionH relativeFrom="page">
              <wp:posOffset>971994</wp:posOffset>
            </wp:positionH>
            <wp:positionV relativeFrom="paragraph">
              <wp:posOffset>168348</wp:posOffset>
            </wp:positionV>
            <wp:extent cx="2438400" cy="1158239"/>
            <wp:effectExtent l="0" t="0" r="0" b="0"/>
            <wp:wrapTopAndBottom/>
            <wp:docPr id="11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6.jpeg"/>
                    <pic:cNvPicPr/>
                  </pic:nvPicPr>
                  <pic:blipFill>
                    <a:blip r:embed="rId86" cstate="print"/>
                    <a:stretch>
                      <a:fillRect/>
                    </a:stretch>
                  </pic:blipFill>
                  <pic:spPr>
                    <a:xfrm>
                      <a:off x="0" y="0"/>
                      <a:ext cx="2438400" cy="1158239"/>
                    </a:xfrm>
                    <a:prstGeom prst="rect">
                      <a:avLst/>
                    </a:prstGeom>
                  </pic:spPr>
                </pic:pic>
              </a:graphicData>
            </a:graphic>
          </wp:anchor>
        </w:drawing>
      </w:r>
      <w:r>
        <w:rPr>
          <w:noProof/>
          <w:lang w:val="en-GB" w:eastAsia="en-GB"/>
        </w:rPr>
        <w:drawing>
          <wp:anchor distT="0" distB="0" distL="0" distR="0" simplePos="0" relativeHeight="46" behindDoc="0" locked="0" layoutInCell="1" allowOverlap="1" wp14:anchorId="32E13C83" wp14:editId="05DB4D6D">
            <wp:simplePos x="0" y="0"/>
            <wp:positionH relativeFrom="page">
              <wp:posOffset>4177639</wp:posOffset>
            </wp:positionH>
            <wp:positionV relativeFrom="paragraph">
              <wp:posOffset>235836</wp:posOffset>
            </wp:positionV>
            <wp:extent cx="2438400" cy="1158239"/>
            <wp:effectExtent l="0" t="0" r="0" b="0"/>
            <wp:wrapTopAndBottom/>
            <wp:docPr id="11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7.jpeg"/>
                    <pic:cNvPicPr/>
                  </pic:nvPicPr>
                  <pic:blipFill>
                    <a:blip r:embed="rId87" cstate="print"/>
                    <a:stretch>
                      <a:fillRect/>
                    </a:stretch>
                  </pic:blipFill>
                  <pic:spPr>
                    <a:xfrm>
                      <a:off x="0" y="0"/>
                      <a:ext cx="2438400" cy="1158239"/>
                    </a:xfrm>
                    <a:prstGeom prst="rect">
                      <a:avLst/>
                    </a:prstGeom>
                  </pic:spPr>
                </pic:pic>
              </a:graphicData>
            </a:graphic>
          </wp:anchor>
        </w:drawing>
      </w:r>
    </w:p>
    <w:p w14:paraId="7F078A4C" w14:textId="77777777" w:rsidR="00551168" w:rsidRDefault="00647E4E">
      <w:pPr>
        <w:pStyle w:val="ListParagraph"/>
        <w:numPr>
          <w:ilvl w:val="3"/>
          <w:numId w:val="2"/>
        </w:numPr>
        <w:tabs>
          <w:tab w:val="left" w:pos="1704"/>
          <w:tab w:val="left" w:pos="6217"/>
        </w:tabs>
        <w:spacing w:before="137"/>
        <w:ind w:left="1703" w:hanging="333"/>
        <w:jc w:val="left"/>
        <w:rPr>
          <w:sz w:val="20"/>
        </w:rPr>
      </w:pPr>
      <w:r>
        <w:rPr>
          <w:w w:val="110"/>
          <w:sz w:val="20"/>
        </w:rPr>
        <w:t>CCBill</w:t>
      </w:r>
      <w:r>
        <w:rPr>
          <w:spacing w:val="5"/>
          <w:w w:val="110"/>
          <w:sz w:val="20"/>
        </w:rPr>
        <w:t xml:space="preserve"> </w:t>
      </w:r>
      <w:r>
        <w:rPr>
          <w:w w:val="110"/>
          <w:sz w:val="20"/>
        </w:rPr>
        <w:t>Participants</w:t>
      </w:r>
      <w:r>
        <w:rPr>
          <w:w w:val="110"/>
          <w:sz w:val="20"/>
        </w:rPr>
        <w:tab/>
        <w:t>(c) Non-CCBill</w:t>
      </w:r>
      <w:r>
        <w:rPr>
          <w:spacing w:val="20"/>
          <w:w w:val="110"/>
          <w:sz w:val="20"/>
        </w:rPr>
        <w:t xml:space="preserve"> </w:t>
      </w:r>
      <w:r>
        <w:rPr>
          <w:w w:val="110"/>
          <w:sz w:val="20"/>
        </w:rPr>
        <w:t>Participants</w:t>
      </w:r>
    </w:p>
    <w:p w14:paraId="5F51849C" w14:textId="77777777" w:rsidR="00551168" w:rsidRDefault="00551168">
      <w:pPr>
        <w:pStyle w:val="BodyText"/>
        <w:spacing w:before="4"/>
        <w:rPr>
          <w:sz w:val="19"/>
        </w:rPr>
      </w:pPr>
    </w:p>
    <w:p w14:paraId="55595061" w14:textId="77777777" w:rsidR="00551168" w:rsidRDefault="00647E4E">
      <w:pPr>
        <w:pStyle w:val="BodyText"/>
        <w:spacing w:before="1"/>
        <w:ind w:left="3363"/>
      </w:pPr>
      <w:r>
        <w:t>Figure 59: Survey: Question 3</w:t>
      </w:r>
    </w:p>
    <w:p w14:paraId="5E6D6ECE" w14:textId="77777777" w:rsidR="00551168" w:rsidRDefault="00551168">
      <w:pPr>
        <w:sectPr w:rsidR="00551168">
          <w:pgSz w:w="12240" w:h="15840"/>
          <w:pgMar w:top="1500" w:right="0" w:bottom="1300" w:left="1200" w:header="0" w:footer="1110" w:gutter="0"/>
          <w:cols w:space="720"/>
        </w:sectPr>
      </w:pPr>
    </w:p>
    <w:p w14:paraId="2740BF50" w14:textId="77777777" w:rsidR="00551168" w:rsidRDefault="00551168">
      <w:pPr>
        <w:pStyle w:val="BodyText"/>
        <w:spacing w:before="11"/>
        <w:rPr>
          <w:sz w:val="23"/>
        </w:rPr>
      </w:pPr>
    </w:p>
    <w:p w14:paraId="79F817CE" w14:textId="77777777" w:rsidR="00551168" w:rsidRDefault="00647E4E">
      <w:pPr>
        <w:pStyle w:val="BodyText"/>
        <w:ind w:left="813"/>
        <w:rPr>
          <w:sz w:val="20"/>
        </w:rPr>
      </w:pPr>
      <w:r>
        <w:rPr>
          <w:noProof/>
          <w:sz w:val="20"/>
          <w:lang w:val="en-GB" w:eastAsia="en-GB"/>
        </w:rPr>
        <w:drawing>
          <wp:inline distT="0" distB="0" distL="0" distR="0" wp14:anchorId="49360E49" wp14:editId="39CEEF7F">
            <wp:extent cx="5212079" cy="2225040"/>
            <wp:effectExtent l="0" t="0" r="0" b="0"/>
            <wp:docPr id="11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8.png"/>
                    <pic:cNvPicPr/>
                  </pic:nvPicPr>
                  <pic:blipFill>
                    <a:blip r:embed="rId88" cstate="print"/>
                    <a:stretch>
                      <a:fillRect/>
                    </a:stretch>
                  </pic:blipFill>
                  <pic:spPr>
                    <a:xfrm>
                      <a:off x="0" y="0"/>
                      <a:ext cx="5212079" cy="2225040"/>
                    </a:xfrm>
                    <a:prstGeom prst="rect">
                      <a:avLst/>
                    </a:prstGeom>
                  </pic:spPr>
                </pic:pic>
              </a:graphicData>
            </a:graphic>
          </wp:inline>
        </w:drawing>
      </w:r>
    </w:p>
    <w:p w14:paraId="3DB63F6F" w14:textId="77777777" w:rsidR="00551168" w:rsidRDefault="00551168">
      <w:pPr>
        <w:pStyle w:val="BodyText"/>
        <w:spacing w:before="3"/>
        <w:rPr>
          <w:sz w:val="15"/>
        </w:rPr>
      </w:pPr>
    </w:p>
    <w:p w14:paraId="13AC5A12" w14:textId="77777777" w:rsidR="00551168" w:rsidRDefault="00647E4E">
      <w:pPr>
        <w:pStyle w:val="ListParagraph"/>
        <w:numPr>
          <w:ilvl w:val="4"/>
          <w:numId w:val="2"/>
        </w:numPr>
        <w:tabs>
          <w:tab w:val="left" w:pos="4641"/>
        </w:tabs>
        <w:spacing w:before="63"/>
        <w:jc w:val="left"/>
        <w:rPr>
          <w:sz w:val="20"/>
        </w:rPr>
      </w:pPr>
      <w:r>
        <w:rPr>
          <w:w w:val="105"/>
          <w:sz w:val="20"/>
        </w:rPr>
        <w:t>Combined</w:t>
      </w:r>
    </w:p>
    <w:p w14:paraId="560828B9" w14:textId="77777777" w:rsidR="00551168" w:rsidRDefault="00647E4E">
      <w:pPr>
        <w:pStyle w:val="BodyText"/>
        <w:spacing w:before="8"/>
        <w:rPr>
          <w:sz w:val="25"/>
        </w:rPr>
      </w:pPr>
      <w:r>
        <w:rPr>
          <w:noProof/>
          <w:lang w:val="en-GB" w:eastAsia="en-GB"/>
        </w:rPr>
        <w:drawing>
          <wp:anchor distT="0" distB="0" distL="0" distR="0" simplePos="0" relativeHeight="47" behindDoc="0" locked="0" layoutInCell="1" allowOverlap="1" wp14:anchorId="52C6A0F8" wp14:editId="291A2F06">
            <wp:simplePos x="0" y="0"/>
            <wp:positionH relativeFrom="page">
              <wp:posOffset>1016448</wp:posOffset>
            </wp:positionH>
            <wp:positionV relativeFrom="paragraph">
              <wp:posOffset>212799</wp:posOffset>
            </wp:positionV>
            <wp:extent cx="2541269" cy="883920"/>
            <wp:effectExtent l="0" t="0" r="0" b="0"/>
            <wp:wrapTopAndBottom/>
            <wp:docPr id="11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9.jpeg"/>
                    <pic:cNvPicPr/>
                  </pic:nvPicPr>
                  <pic:blipFill>
                    <a:blip r:embed="rId89" cstate="print"/>
                    <a:stretch>
                      <a:fillRect/>
                    </a:stretch>
                  </pic:blipFill>
                  <pic:spPr>
                    <a:xfrm>
                      <a:off x="0" y="0"/>
                      <a:ext cx="2541269" cy="883920"/>
                    </a:xfrm>
                    <a:prstGeom prst="rect">
                      <a:avLst/>
                    </a:prstGeom>
                  </pic:spPr>
                </pic:pic>
              </a:graphicData>
            </a:graphic>
          </wp:anchor>
        </w:drawing>
      </w:r>
      <w:r>
        <w:rPr>
          <w:noProof/>
          <w:lang w:val="en-GB" w:eastAsia="en-GB"/>
        </w:rPr>
        <w:drawing>
          <wp:anchor distT="0" distB="0" distL="0" distR="0" simplePos="0" relativeHeight="48" behindDoc="0" locked="0" layoutInCell="1" allowOverlap="1" wp14:anchorId="6C8AC65A" wp14:editId="22E86E59">
            <wp:simplePos x="0" y="0"/>
            <wp:positionH relativeFrom="page">
              <wp:posOffset>4200007</wp:posOffset>
            </wp:positionH>
            <wp:positionV relativeFrom="paragraph">
              <wp:posOffset>226490</wp:posOffset>
            </wp:positionV>
            <wp:extent cx="2563368" cy="883920"/>
            <wp:effectExtent l="0" t="0" r="0" b="0"/>
            <wp:wrapTopAndBottom/>
            <wp:docPr id="11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70.jpeg"/>
                    <pic:cNvPicPr/>
                  </pic:nvPicPr>
                  <pic:blipFill>
                    <a:blip r:embed="rId90" cstate="print"/>
                    <a:stretch>
                      <a:fillRect/>
                    </a:stretch>
                  </pic:blipFill>
                  <pic:spPr>
                    <a:xfrm>
                      <a:off x="0" y="0"/>
                      <a:ext cx="2563368" cy="883920"/>
                    </a:xfrm>
                    <a:prstGeom prst="rect">
                      <a:avLst/>
                    </a:prstGeom>
                  </pic:spPr>
                </pic:pic>
              </a:graphicData>
            </a:graphic>
          </wp:anchor>
        </w:drawing>
      </w:r>
    </w:p>
    <w:p w14:paraId="120F264A" w14:textId="77777777" w:rsidR="00551168" w:rsidRDefault="00647E4E">
      <w:pPr>
        <w:pStyle w:val="ListParagraph"/>
        <w:numPr>
          <w:ilvl w:val="4"/>
          <w:numId w:val="2"/>
        </w:numPr>
        <w:tabs>
          <w:tab w:val="left" w:pos="1704"/>
          <w:tab w:val="left" w:pos="6217"/>
        </w:tabs>
        <w:spacing w:before="110"/>
        <w:ind w:left="1703" w:hanging="333"/>
        <w:jc w:val="left"/>
        <w:rPr>
          <w:sz w:val="20"/>
        </w:rPr>
      </w:pPr>
      <w:r>
        <w:rPr>
          <w:w w:val="110"/>
          <w:sz w:val="20"/>
        </w:rPr>
        <w:t>CCBill</w:t>
      </w:r>
      <w:r>
        <w:rPr>
          <w:spacing w:val="5"/>
          <w:w w:val="110"/>
          <w:sz w:val="20"/>
        </w:rPr>
        <w:t xml:space="preserve"> </w:t>
      </w:r>
      <w:r>
        <w:rPr>
          <w:w w:val="110"/>
          <w:sz w:val="20"/>
        </w:rPr>
        <w:t>Participants</w:t>
      </w:r>
      <w:r>
        <w:rPr>
          <w:w w:val="110"/>
          <w:sz w:val="20"/>
        </w:rPr>
        <w:tab/>
        <w:t>(c) Non-CCBill</w:t>
      </w:r>
      <w:r>
        <w:rPr>
          <w:spacing w:val="20"/>
          <w:w w:val="110"/>
          <w:sz w:val="20"/>
        </w:rPr>
        <w:t xml:space="preserve"> </w:t>
      </w:r>
      <w:r>
        <w:rPr>
          <w:w w:val="110"/>
          <w:sz w:val="20"/>
        </w:rPr>
        <w:t>Participants</w:t>
      </w:r>
    </w:p>
    <w:p w14:paraId="6A3C99A1" w14:textId="77777777" w:rsidR="00551168" w:rsidRDefault="00551168">
      <w:pPr>
        <w:pStyle w:val="BodyText"/>
        <w:spacing w:before="5"/>
        <w:rPr>
          <w:sz w:val="19"/>
        </w:rPr>
      </w:pPr>
    </w:p>
    <w:p w14:paraId="31DEB0E5" w14:textId="77777777" w:rsidR="00551168" w:rsidRDefault="00647E4E">
      <w:pPr>
        <w:pStyle w:val="BodyText"/>
        <w:ind w:left="3363"/>
      </w:pPr>
      <w:r>
        <w:t>Figure 60: Survey: Question 4</w:t>
      </w:r>
    </w:p>
    <w:p w14:paraId="47352140" w14:textId="77777777" w:rsidR="00551168" w:rsidRDefault="00551168">
      <w:pPr>
        <w:sectPr w:rsidR="00551168">
          <w:pgSz w:w="12240" w:h="15840"/>
          <w:pgMar w:top="1500" w:right="0" w:bottom="1300" w:left="1200" w:header="0" w:footer="1110" w:gutter="0"/>
          <w:cols w:space="720"/>
        </w:sectPr>
      </w:pPr>
    </w:p>
    <w:p w14:paraId="5C4968D8" w14:textId="77777777" w:rsidR="00551168" w:rsidRDefault="00551168">
      <w:pPr>
        <w:pStyle w:val="BodyText"/>
        <w:spacing w:before="11"/>
        <w:rPr>
          <w:sz w:val="23"/>
        </w:rPr>
      </w:pPr>
    </w:p>
    <w:p w14:paraId="07480315" w14:textId="77777777" w:rsidR="00551168" w:rsidRDefault="00647E4E">
      <w:pPr>
        <w:pStyle w:val="BodyText"/>
        <w:ind w:left="744"/>
        <w:rPr>
          <w:sz w:val="20"/>
        </w:rPr>
      </w:pPr>
      <w:r>
        <w:rPr>
          <w:noProof/>
          <w:sz w:val="20"/>
          <w:lang w:val="en-GB" w:eastAsia="en-GB"/>
        </w:rPr>
        <w:drawing>
          <wp:inline distT="0" distB="0" distL="0" distR="0" wp14:anchorId="49DE055A" wp14:editId="6580304D">
            <wp:extent cx="5303519" cy="2286000"/>
            <wp:effectExtent l="0" t="0" r="0" b="0"/>
            <wp:docPr id="12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1.jpeg"/>
                    <pic:cNvPicPr/>
                  </pic:nvPicPr>
                  <pic:blipFill>
                    <a:blip r:embed="rId91" cstate="print"/>
                    <a:stretch>
                      <a:fillRect/>
                    </a:stretch>
                  </pic:blipFill>
                  <pic:spPr>
                    <a:xfrm>
                      <a:off x="0" y="0"/>
                      <a:ext cx="5303519" cy="2286000"/>
                    </a:xfrm>
                    <a:prstGeom prst="rect">
                      <a:avLst/>
                    </a:prstGeom>
                  </pic:spPr>
                </pic:pic>
              </a:graphicData>
            </a:graphic>
          </wp:inline>
        </w:drawing>
      </w:r>
    </w:p>
    <w:p w14:paraId="70AB0395" w14:textId="77777777" w:rsidR="00551168" w:rsidRDefault="00551168">
      <w:pPr>
        <w:pStyle w:val="BodyText"/>
        <w:spacing w:before="1"/>
        <w:rPr>
          <w:sz w:val="10"/>
        </w:rPr>
      </w:pPr>
    </w:p>
    <w:p w14:paraId="6BB56BDA" w14:textId="77777777" w:rsidR="00551168" w:rsidRDefault="00647E4E">
      <w:pPr>
        <w:pStyle w:val="ListParagraph"/>
        <w:numPr>
          <w:ilvl w:val="5"/>
          <w:numId w:val="2"/>
        </w:numPr>
        <w:tabs>
          <w:tab w:val="left" w:pos="4641"/>
        </w:tabs>
        <w:spacing w:before="62"/>
        <w:jc w:val="left"/>
        <w:rPr>
          <w:sz w:val="20"/>
        </w:rPr>
      </w:pPr>
      <w:r>
        <w:rPr>
          <w:w w:val="105"/>
          <w:sz w:val="20"/>
        </w:rPr>
        <w:t>Combined</w:t>
      </w:r>
    </w:p>
    <w:p w14:paraId="29F78CCC" w14:textId="77777777" w:rsidR="00551168" w:rsidRDefault="00647E4E">
      <w:pPr>
        <w:pStyle w:val="BodyText"/>
        <w:spacing w:before="8"/>
        <w:rPr>
          <w:sz w:val="19"/>
        </w:rPr>
      </w:pPr>
      <w:r>
        <w:rPr>
          <w:noProof/>
          <w:lang w:val="en-GB" w:eastAsia="en-GB"/>
        </w:rPr>
        <w:drawing>
          <wp:anchor distT="0" distB="0" distL="0" distR="0" simplePos="0" relativeHeight="49" behindDoc="0" locked="0" layoutInCell="1" allowOverlap="1" wp14:anchorId="01C9D550" wp14:editId="370921A6">
            <wp:simplePos x="0" y="0"/>
            <wp:positionH relativeFrom="page">
              <wp:posOffset>971994</wp:posOffset>
            </wp:positionH>
            <wp:positionV relativeFrom="paragraph">
              <wp:posOffset>168666</wp:posOffset>
            </wp:positionV>
            <wp:extent cx="2651760" cy="914400"/>
            <wp:effectExtent l="0" t="0" r="0" b="0"/>
            <wp:wrapTopAndBottom/>
            <wp:docPr id="12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2.jpeg"/>
                    <pic:cNvPicPr/>
                  </pic:nvPicPr>
                  <pic:blipFill>
                    <a:blip r:embed="rId92" cstate="print"/>
                    <a:stretch>
                      <a:fillRect/>
                    </a:stretch>
                  </pic:blipFill>
                  <pic:spPr>
                    <a:xfrm>
                      <a:off x="0" y="0"/>
                      <a:ext cx="2651760" cy="914400"/>
                    </a:xfrm>
                    <a:prstGeom prst="rect">
                      <a:avLst/>
                    </a:prstGeom>
                  </pic:spPr>
                </pic:pic>
              </a:graphicData>
            </a:graphic>
          </wp:anchor>
        </w:drawing>
      </w:r>
      <w:r>
        <w:rPr>
          <w:noProof/>
          <w:lang w:val="en-GB" w:eastAsia="en-GB"/>
        </w:rPr>
        <w:drawing>
          <wp:anchor distT="0" distB="0" distL="0" distR="0" simplePos="0" relativeHeight="50" behindDoc="0" locked="0" layoutInCell="1" allowOverlap="1" wp14:anchorId="745CB100" wp14:editId="22FF39B9">
            <wp:simplePos x="0" y="0"/>
            <wp:positionH relativeFrom="page">
              <wp:posOffset>4200249</wp:posOffset>
            </wp:positionH>
            <wp:positionV relativeFrom="paragraph">
              <wp:posOffset>194473</wp:posOffset>
            </wp:positionV>
            <wp:extent cx="2628899" cy="914400"/>
            <wp:effectExtent l="0" t="0" r="0" b="0"/>
            <wp:wrapTopAndBottom/>
            <wp:docPr id="125"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3.jpeg"/>
                    <pic:cNvPicPr/>
                  </pic:nvPicPr>
                  <pic:blipFill>
                    <a:blip r:embed="rId93" cstate="print"/>
                    <a:stretch>
                      <a:fillRect/>
                    </a:stretch>
                  </pic:blipFill>
                  <pic:spPr>
                    <a:xfrm>
                      <a:off x="0" y="0"/>
                      <a:ext cx="2628899" cy="914400"/>
                    </a:xfrm>
                    <a:prstGeom prst="rect">
                      <a:avLst/>
                    </a:prstGeom>
                  </pic:spPr>
                </pic:pic>
              </a:graphicData>
            </a:graphic>
          </wp:anchor>
        </w:drawing>
      </w:r>
    </w:p>
    <w:p w14:paraId="18E138AA" w14:textId="77777777" w:rsidR="00551168" w:rsidRDefault="00647E4E">
      <w:pPr>
        <w:pStyle w:val="ListParagraph"/>
        <w:numPr>
          <w:ilvl w:val="5"/>
          <w:numId w:val="2"/>
        </w:numPr>
        <w:tabs>
          <w:tab w:val="left" w:pos="1704"/>
          <w:tab w:val="left" w:pos="6217"/>
        </w:tabs>
        <w:spacing w:before="145"/>
        <w:ind w:left="1703" w:hanging="333"/>
        <w:jc w:val="left"/>
        <w:rPr>
          <w:sz w:val="20"/>
        </w:rPr>
      </w:pPr>
      <w:r>
        <w:rPr>
          <w:w w:val="110"/>
          <w:sz w:val="20"/>
        </w:rPr>
        <w:t>CCBill</w:t>
      </w:r>
      <w:r>
        <w:rPr>
          <w:spacing w:val="5"/>
          <w:w w:val="110"/>
          <w:sz w:val="20"/>
        </w:rPr>
        <w:t xml:space="preserve"> </w:t>
      </w:r>
      <w:r>
        <w:rPr>
          <w:w w:val="110"/>
          <w:sz w:val="20"/>
        </w:rPr>
        <w:t>Participants</w:t>
      </w:r>
      <w:r>
        <w:rPr>
          <w:w w:val="110"/>
          <w:sz w:val="20"/>
        </w:rPr>
        <w:tab/>
        <w:t>(c) Non-CCBill</w:t>
      </w:r>
      <w:r>
        <w:rPr>
          <w:spacing w:val="20"/>
          <w:w w:val="110"/>
          <w:sz w:val="20"/>
        </w:rPr>
        <w:t xml:space="preserve"> </w:t>
      </w:r>
      <w:r>
        <w:rPr>
          <w:w w:val="110"/>
          <w:sz w:val="20"/>
        </w:rPr>
        <w:t>Participants</w:t>
      </w:r>
    </w:p>
    <w:p w14:paraId="1347A156" w14:textId="77777777" w:rsidR="00551168" w:rsidRDefault="00551168">
      <w:pPr>
        <w:pStyle w:val="BodyText"/>
        <w:spacing w:before="4"/>
        <w:rPr>
          <w:sz w:val="19"/>
        </w:rPr>
      </w:pPr>
    </w:p>
    <w:p w14:paraId="3E050FF9" w14:textId="77777777" w:rsidR="00551168" w:rsidRDefault="00647E4E">
      <w:pPr>
        <w:pStyle w:val="BodyText"/>
        <w:ind w:left="3363"/>
      </w:pPr>
      <w:r>
        <w:t>Figure 61: Survey: Question 5</w:t>
      </w:r>
    </w:p>
    <w:p w14:paraId="634291FB" w14:textId="77777777" w:rsidR="00551168" w:rsidRDefault="00551168">
      <w:pPr>
        <w:sectPr w:rsidR="00551168">
          <w:pgSz w:w="12240" w:h="15840"/>
          <w:pgMar w:top="1500" w:right="0" w:bottom="1300" w:left="1200" w:header="0" w:footer="1110" w:gutter="0"/>
          <w:cols w:space="720"/>
        </w:sectPr>
      </w:pPr>
    </w:p>
    <w:p w14:paraId="0BE731D0" w14:textId="77777777" w:rsidR="00551168" w:rsidRDefault="00551168">
      <w:pPr>
        <w:pStyle w:val="BodyText"/>
        <w:spacing w:before="11"/>
        <w:rPr>
          <w:sz w:val="23"/>
        </w:rPr>
      </w:pPr>
    </w:p>
    <w:p w14:paraId="3F6EB40E" w14:textId="77777777" w:rsidR="00551168" w:rsidRDefault="00647E4E">
      <w:pPr>
        <w:pStyle w:val="BodyText"/>
        <w:ind w:left="795"/>
        <w:rPr>
          <w:sz w:val="20"/>
        </w:rPr>
      </w:pPr>
      <w:r>
        <w:rPr>
          <w:noProof/>
          <w:sz w:val="20"/>
          <w:lang w:val="en-GB" w:eastAsia="en-GB"/>
        </w:rPr>
        <w:drawing>
          <wp:inline distT="0" distB="0" distL="0" distR="0" wp14:anchorId="34563743" wp14:editId="6A92E2FF">
            <wp:extent cx="5242559" cy="2255520"/>
            <wp:effectExtent l="0" t="0" r="0" b="0"/>
            <wp:docPr id="127"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4.jpeg"/>
                    <pic:cNvPicPr/>
                  </pic:nvPicPr>
                  <pic:blipFill>
                    <a:blip r:embed="rId94" cstate="print"/>
                    <a:stretch>
                      <a:fillRect/>
                    </a:stretch>
                  </pic:blipFill>
                  <pic:spPr>
                    <a:xfrm>
                      <a:off x="0" y="0"/>
                      <a:ext cx="5242559" cy="2255520"/>
                    </a:xfrm>
                    <a:prstGeom prst="rect">
                      <a:avLst/>
                    </a:prstGeom>
                  </pic:spPr>
                </pic:pic>
              </a:graphicData>
            </a:graphic>
          </wp:inline>
        </w:drawing>
      </w:r>
    </w:p>
    <w:p w14:paraId="14FE5F78" w14:textId="77777777" w:rsidR="00551168" w:rsidRDefault="00551168">
      <w:pPr>
        <w:pStyle w:val="BodyText"/>
        <w:spacing w:before="6"/>
        <w:rPr>
          <w:sz w:val="9"/>
        </w:rPr>
      </w:pPr>
    </w:p>
    <w:p w14:paraId="7DA14506" w14:textId="77777777" w:rsidR="00551168" w:rsidRDefault="00647E4E">
      <w:pPr>
        <w:pStyle w:val="ListParagraph"/>
        <w:numPr>
          <w:ilvl w:val="6"/>
          <w:numId w:val="2"/>
        </w:numPr>
        <w:tabs>
          <w:tab w:val="left" w:pos="4641"/>
        </w:tabs>
        <w:spacing w:before="63"/>
        <w:jc w:val="left"/>
        <w:rPr>
          <w:sz w:val="20"/>
        </w:rPr>
      </w:pPr>
      <w:r>
        <w:rPr>
          <w:w w:val="105"/>
          <w:sz w:val="20"/>
        </w:rPr>
        <w:t>Combined</w:t>
      </w:r>
    </w:p>
    <w:p w14:paraId="2EE1ED7E" w14:textId="77777777" w:rsidR="00551168" w:rsidRDefault="00647E4E">
      <w:pPr>
        <w:pStyle w:val="BodyText"/>
        <w:spacing w:before="8"/>
        <w:rPr>
          <w:sz w:val="22"/>
        </w:rPr>
      </w:pPr>
      <w:r>
        <w:rPr>
          <w:noProof/>
          <w:lang w:val="en-GB" w:eastAsia="en-GB"/>
        </w:rPr>
        <w:drawing>
          <wp:anchor distT="0" distB="0" distL="0" distR="0" simplePos="0" relativeHeight="51" behindDoc="0" locked="0" layoutInCell="1" allowOverlap="1" wp14:anchorId="201B52CA" wp14:editId="5343D66A">
            <wp:simplePos x="0" y="0"/>
            <wp:positionH relativeFrom="page">
              <wp:posOffset>994363</wp:posOffset>
            </wp:positionH>
            <wp:positionV relativeFrom="paragraph">
              <wp:posOffset>190718</wp:posOffset>
            </wp:positionV>
            <wp:extent cx="2563368" cy="861822"/>
            <wp:effectExtent l="0" t="0" r="0" b="0"/>
            <wp:wrapTopAndBottom/>
            <wp:docPr id="12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5.jpeg"/>
                    <pic:cNvPicPr/>
                  </pic:nvPicPr>
                  <pic:blipFill>
                    <a:blip r:embed="rId95" cstate="print"/>
                    <a:stretch>
                      <a:fillRect/>
                    </a:stretch>
                  </pic:blipFill>
                  <pic:spPr>
                    <a:xfrm>
                      <a:off x="0" y="0"/>
                      <a:ext cx="2563368" cy="861822"/>
                    </a:xfrm>
                    <a:prstGeom prst="rect">
                      <a:avLst/>
                    </a:prstGeom>
                  </pic:spPr>
                </pic:pic>
              </a:graphicData>
            </a:graphic>
          </wp:anchor>
        </w:drawing>
      </w:r>
      <w:r>
        <w:rPr>
          <w:noProof/>
          <w:lang w:val="en-GB" w:eastAsia="en-GB"/>
        </w:rPr>
        <w:drawing>
          <wp:anchor distT="0" distB="0" distL="0" distR="0" simplePos="0" relativeHeight="52" behindDoc="0" locked="0" layoutInCell="1" allowOverlap="1" wp14:anchorId="6C8581D6" wp14:editId="58D2ED12">
            <wp:simplePos x="0" y="0"/>
            <wp:positionH relativeFrom="page">
              <wp:posOffset>4177639</wp:posOffset>
            </wp:positionH>
            <wp:positionV relativeFrom="paragraph">
              <wp:posOffset>258237</wp:posOffset>
            </wp:positionV>
            <wp:extent cx="2628900" cy="914400"/>
            <wp:effectExtent l="0" t="0" r="0" b="0"/>
            <wp:wrapTopAndBottom/>
            <wp:docPr id="13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6.jpeg"/>
                    <pic:cNvPicPr/>
                  </pic:nvPicPr>
                  <pic:blipFill>
                    <a:blip r:embed="rId96" cstate="print"/>
                    <a:stretch>
                      <a:fillRect/>
                    </a:stretch>
                  </pic:blipFill>
                  <pic:spPr>
                    <a:xfrm>
                      <a:off x="0" y="0"/>
                      <a:ext cx="2628900" cy="914400"/>
                    </a:xfrm>
                    <a:prstGeom prst="rect">
                      <a:avLst/>
                    </a:prstGeom>
                  </pic:spPr>
                </pic:pic>
              </a:graphicData>
            </a:graphic>
          </wp:anchor>
        </w:drawing>
      </w:r>
    </w:p>
    <w:p w14:paraId="2C60CD6C" w14:textId="77777777" w:rsidR="00551168" w:rsidRDefault="00647E4E">
      <w:pPr>
        <w:pStyle w:val="ListParagraph"/>
        <w:numPr>
          <w:ilvl w:val="6"/>
          <w:numId w:val="2"/>
        </w:numPr>
        <w:tabs>
          <w:tab w:val="left" w:pos="1704"/>
          <w:tab w:val="left" w:pos="6217"/>
        </w:tabs>
        <w:spacing w:before="75"/>
        <w:ind w:left="1703" w:hanging="333"/>
        <w:jc w:val="left"/>
        <w:rPr>
          <w:sz w:val="20"/>
        </w:rPr>
      </w:pPr>
      <w:r>
        <w:rPr>
          <w:w w:val="110"/>
          <w:sz w:val="20"/>
        </w:rPr>
        <w:t>CCBill</w:t>
      </w:r>
      <w:r>
        <w:rPr>
          <w:spacing w:val="5"/>
          <w:w w:val="110"/>
          <w:sz w:val="20"/>
        </w:rPr>
        <w:t xml:space="preserve"> </w:t>
      </w:r>
      <w:r>
        <w:rPr>
          <w:w w:val="110"/>
          <w:sz w:val="20"/>
        </w:rPr>
        <w:t>Participants</w:t>
      </w:r>
      <w:r>
        <w:rPr>
          <w:w w:val="110"/>
          <w:sz w:val="20"/>
        </w:rPr>
        <w:tab/>
        <w:t>(c) Non-CCBill</w:t>
      </w:r>
      <w:r>
        <w:rPr>
          <w:spacing w:val="20"/>
          <w:w w:val="110"/>
          <w:sz w:val="20"/>
        </w:rPr>
        <w:t xml:space="preserve"> </w:t>
      </w:r>
      <w:r>
        <w:rPr>
          <w:w w:val="110"/>
          <w:sz w:val="20"/>
        </w:rPr>
        <w:t>Participants</w:t>
      </w:r>
    </w:p>
    <w:p w14:paraId="18B56920" w14:textId="77777777" w:rsidR="00551168" w:rsidRDefault="00551168">
      <w:pPr>
        <w:pStyle w:val="BodyText"/>
        <w:spacing w:before="5"/>
        <w:rPr>
          <w:sz w:val="19"/>
        </w:rPr>
      </w:pPr>
    </w:p>
    <w:p w14:paraId="028EAFA5" w14:textId="77777777" w:rsidR="00551168" w:rsidRDefault="00647E4E">
      <w:pPr>
        <w:pStyle w:val="BodyText"/>
        <w:ind w:left="3363"/>
      </w:pPr>
      <w:r>
        <w:t>Figure 62: Survey: Question 6</w:t>
      </w:r>
    </w:p>
    <w:p w14:paraId="36F4F734" w14:textId="77777777" w:rsidR="00551168" w:rsidRDefault="00551168">
      <w:pPr>
        <w:sectPr w:rsidR="00551168">
          <w:pgSz w:w="12240" w:h="15840"/>
          <w:pgMar w:top="1500" w:right="0" w:bottom="1300" w:left="1200" w:header="0" w:footer="1110" w:gutter="0"/>
          <w:cols w:space="720"/>
        </w:sectPr>
      </w:pPr>
    </w:p>
    <w:p w14:paraId="6EBC4A73" w14:textId="77777777" w:rsidR="00551168" w:rsidRDefault="00551168">
      <w:pPr>
        <w:pStyle w:val="BodyText"/>
        <w:spacing w:before="9"/>
        <w:rPr>
          <w:sz w:val="19"/>
        </w:rPr>
      </w:pPr>
    </w:p>
    <w:p w14:paraId="48811656" w14:textId="77777777" w:rsidR="00551168" w:rsidRDefault="00647E4E">
      <w:pPr>
        <w:pStyle w:val="BodyText"/>
        <w:ind w:left="1683"/>
        <w:rPr>
          <w:sz w:val="20"/>
        </w:rPr>
      </w:pPr>
      <w:r>
        <w:rPr>
          <w:noProof/>
          <w:sz w:val="20"/>
          <w:lang w:val="en-GB" w:eastAsia="en-GB"/>
        </w:rPr>
        <w:drawing>
          <wp:inline distT="0" distB="0" distL="0" distR="0" wp14:anchorId="2EDDAEF8" wp14:editId="098E3B5C">
            <wp:extent cx="4110990" cy="2468879"/>
            <wp:effectExtent l="0" t="0" r="0" b="0"/>
            <wp:docPr id="13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7.jpeg"/>
                    <pic:cNvPicPr/>
                  </pic:nvPicPr>
                  <pic:blipFill>
                    <a:blip r:embed="rId97" cstate="print"/>
                    <a:stretch>
                      <a:fillRect/>
                    </a:stretch>
                  </pic:blipFill>
                  <pic:spPr>
                    <a:xfrm>
                      <a:off x="0" y="0"/>
                      <a:ext cx="4110990" cy="2468879"/>
                    </a:xfrm>
                    <a:prstGeom prst="rect">
                      <a:avLst/>
                    </a:prstGeom>
                  </pic:spPr>
                </pic:pic>
              </a:graphicData>
            </a:graphic>
          </wp:inline>
        </w:drawing>
      </w:r>
    </w:p>
    <w:p w14:paraId="1B42C520" w14:textId="77777777" w:rsidR="00551168" w:rsidRDefault="00647E4E">
      <w:pPr>
        <w:pStyle w:val="ListParagraph"/>
        <w:numPr>
          <w:ilvl w:val="7"/>
          <w:numId w:val="2"/>
        </w:numPr>
        <w:tabs>
          <w:tab w:val="left" w:pos="4641"/>
        </w:tabs>
        <w:spacing w:before="100"/>
        <w:jc w:val="left"/>
        <w:rPr>
          <w:sz w:val="20"/>
        </w:rPr>
      </w:pPr>
      <w:r>
        <w:rPr>
          <w:w w:val="105"/>
          <w:sz w:val="20"/>
        </w:rPr>
        <w:t>Combined</w:t>
      </w:r>
    </w:p>
    <w:p w14:paraId="6B9114F8" w14:textId="77777777" w:rsidR="00551168" w:rsidRDefault="00647E4E">
      <w:pPr>
        <w:pStyle w:val="BodyText"/>
        <w:spacing w:before="8"/>
        <w:rPr>
          <w:sz w:val="19"/>
        </w:rPr>
      </w:pPr>
      <w:r>
        <w:rPr>
          <w:noProof/>
          <w:lang w:val="en-GB" w:eastAsia="en-GB"/>
        </w:rPr>
        <w:drawing>
          <wp:anchor distT="0" distB="0" distL="0" distR="0" simplePos="0" relativeHeight="53" behindDoc="0" locked="0" layoutInCell="1" allowOverlap="1" wp14:anchorId="3087F50A" wp14:editId="6AD05872">
            <wp:simplePos x="0" y="0"/>
            <wp:positionH relativeFrom="page">
              <wp:posOffset>971994</wp:posOffset>
            </wp:positionH>
            <wp:positionV relativeFrom="paragraph">
              <wp:posOffset>168705</wp:posOffset>
            </wp:positionV>
            <wp:extent cx="2691764" cy="1032128"/>
            <wp:effectExtent l="0" t="0" r="0" b="0"/>
            <wp:wrapTopAndBottom/>
            <wp:docPr id="135"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8.jpeg"/>
                    <pic:cNvPicPr/>
                  </pic:nvPicPr>
                  <pic:blipFill>
                    <a:blip r:embed="rId98" cstate="print"/>
                    <a:stretch>
                      <a:fillRect/>
                    </a:stretch>
                  </pic:blipFill>
                  <pic:spPr>
                    <a:xfrm>
                      <a:off x="0" y="0"/>
                      <a:ext cx="2691764" cy="1032128"/>
                    </a:xfrm>
                    <a:prstGeom prst="rect">
                      <a:avLst/>
                    </a:prstGeom>
                  </pic:spPr>
                </pic:pic>
              </a:graphicData>
            </a:graphic>
          </wp:anchor>
        </w:drawing>
      </w:r>
      <w:r>
        <w:rPr>
          <w:noProof/>
          <w:lang w:val="en-GB" w:eastAsia="en-GB"/>
        </w:rPr>
        <w:drawing>
          <wp:anchor distT="0" distB="0" distL="0" distR="0" simplePos="0" relativeHeight="54" behindDoc="0" locked="0" layoutInCell="1" allowOverlap="1" wp14:anchorId="55DE091F" wp14:editId="4210BFE8">
            <wp:simplePos x="0" y="0"/>
            <wp:positionH relativeFrom="page">
              <wp:posOffset>4177639</wp:posOffset>
            </wp:positionH>
            <wp:positionV relativeFrom="paragraph">
              <wp:posOffset>214321</wp:posOffset>
            </wp:positionV>
            <wp:extent cx="2585465" cy="946403"/>
            <wp:effectExtent l="0" t="0" r="0" b="0"/>
            <wp:wrapTopAndBottom/>
            <wp:docPr id="137"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9.jpeg"/>
                    <pic:cNvPicPr/>
                  </pic:nvPicPr>
                  <pic:blipFill>
                    <a:blip r:embed="rId99" cstate="print"/>
                    <a:stretch>
                      <a:fillRect/>
                    </a:stretch>
                  </pic:blipFill>
                  <pic:spPr>
                    <a:xfrm>
                      <a:off x="0" y="0"/>
                      <a:ext cx="2585465" cy="946403"/>
                    </a:xfrm>
                    <a:prstGeom prst="rect">
                      <a:avLst/>
                    </a:prstGeom>
                  </pic:spPr>
                </pic:pic>
              </a:graphicData>
            </a:graphic>
          </wp:anchor>
        </w:drawing>
      </w:r>
    </w:p>
    <w:p w14:paraId="37DE5EB6" w14:textId="77777777" w:rsidR="00551168" w:rsidRDefault="00647E4E">
      <w:pPr>
        <w:pStyle w:val="ListParagraph"/>
        <w:numPr>
          <w:ilvl w:val="7"/>
          <w:numId w:val="2"/>
        </w:numPr>
        <w:tabs>
          <w:tab w:val="left" w:pos="1704"/>
          <w:tab w:val="left" w:pos="6217"/>
        </w:tabs>
        <w:spacing w:before="30"/>
        <w:ind w:left="1703" w:hanging="333"/>
        <w:jc w:val="left"/>
        <w:rPr>
          <w:sz w:val="20"/>
        </w:rPr>
      </w:pPr>
      <w:r>
        <w:rPr>
          <w:w w:val="110"/>
          <w:sz w:val="20"/>
        </w:rPr>
        <w:t>CCBill</w:t>
      </w:r>
      <w:r>
        <w:rPr>
          <w:spacing w:val="5"/>
          <w:w w:val="110"/>
          <w:sz w:val="20"/>
        </w:rPr>
        <w:t xml:space="preserve"> </w:t>
      </w:r>
      <w:r>
        <w:rPr>
          <w:w w:val="110"/>
          <w:sz w:val="20"/>
        </w:rPr>
        <w:t>Participants</w:t>
      </w:r>
      <w:r>
        <w:rPr>
          <w:w w:val="110"/>
          <w:sz w:val="20"/>
        </w:rPr>
        <w:tab/>
        <w:t>(c) Non-CCBill</w:t>
      </w:r>
      <w:r>
        <w:rPr>
          <w:spacing w:val="20"/>
          <w:w w:val="110"/>
          <w:sz w:val="20"/>
        </w:rPr>
        <w:t xml:space="preserve"> </w:t>
      </w:r>
      <w:r>
        <w:rPr>
          <w:w w:val="110"/>
          <w:sz w:val="20"/>
        </w:rPr>
        <w:t>Participants</w:t>
      </w:r>
    </w:p>
    <w:p w14:paraId="68E44641" w14:textId="77777777" w:rsidR="00551168" w:rsidRDefault="00551168">
      <w:pPr>
        <w:pStyle w:val="BodyText"/>
        <w:spacing w:before="4"/>
        <w:rPr>
          <w:sz w:val="19"/>
        </w:rPr>
      </w:pPr>
    </w:p>
    <w:p w14:paraId="18681929" w14:textId="77777777" w:rsidR="00551168" w:rsidRDefault="00647E4E">
      <w:pPr>
        <w:pStyle w:val="BodyText"/>
        <w:ind w:left="3363"/>
      </w:pPr>
      <w:r>
        <w:t>Figure 63: Survey: Question 7</w:t>
      </w:r>
    </w:p>
    <w:p w14:paraId="6C9A02CC" w14:textId="77777777" w:rsidR="00551168" w:rsidRDefault="00551168">
      <w:pPr>
        <w:sectPr w:rsidR="00551168">
          <w:pgSz w:w="12240" w:h="15840"/>
          <w:pgMar w:top="1500" w:right="0" w:bottom="1300" w:left="1200" w:header="0" w:footer="1110" w:gutter="0"/>
          <w:cols w:space="720"/>
        </w:sectPr>
      </w:pPr>
    </w:p>
    <w:p w14:paraId="6B6A4232" w14:textId="77777777" w:rsidR="00551168" w:rsidRDefault="00551168">
      <w:pPr>
        <w:pStyle w:val="BodyText"/>
        <w:spacing w:before="11"/>
        <w:rPr>
          <w:sz w:val="23"/>
        </w:rPr>
      </w:pPr>
    </w:p>
    <w:p w14:paraId="667A5C31" w14:textId="77777777" w:rsidR="00551168" w:rsidRDefault="00647E4E">
      <w:pPr>
        <w:pStyle w:val="BodyText"/>
        <w:ind w:left="831"/>
        <w:rPr>
          <w:sz w:val="20"/>
        </w:rPr>
      </w:pPr>
      <w:r>
        <w:rPr>
          <w:noProof/>
          <w:sz w:val="20"/>
          <w:lang w:val="en-GB" w:eastAsia="en-GB"/>
        </w:rPr>
        <w:drawing>
          <wp:inline distT="0" distB="0" distL="0" distR="0" wp14:anchorId="179EF25D" wp14:editId="47C48D69">
            <wp:extent cx="5212080" cy="2225039"/>
            <wp:effectExtent l="0" t="0" r="0" b="0"/>
            <wp:docPr id="13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0.jpeg"/>
                    <pic:cNvPicPr/>
                  </pic:nvPicPr>
                  <pic:blipFill>
                    <a:blip r:embed="rId100" cstate="print"/>
                    <a:stretch>
                      <a:fillRect/>
                    </a:stretch>
                  </pic:blipFill>
                  <pic:spPr>
                    <a:xfrm>
                      <a:off x="0" y="0"/>
                      <a:ext cx="5212080" cy="2225039"/>
                    </a:xfrm>
                    <a:prstGeom prst="rect">
                      <a:avLst/>
                    </a:prstGeom>
                  </pic:spPr>
                </pic:pic>
              </a:graphicData>
            </a:graphic>
          </wp:inline>
        </w:drawing>
      </w:r>
    </w:p>
    <w:p w14:paraId="7F2FB085" w14:textId="77777777" w:rsidR="00551168" w:rsidRDefault="00551168">
      <w:pPr>
        <w:pStyle w:val="BodyText"/>
        <w:spacing w:before="11"/>
        <w:rPr>
          <w:sz w:val="7"/>
        </w:rPr>
      </w:pPr>
    </w:p>
    <w:p w14:paraId="6393CDA8" w14:textId="77777777" w:rsidR="00551168" w:rsidRDefault="00647E4E">
      <w:pPr>
        <w:pStyle w:val="ListParagraph"/>
        <w:numPr>
          <w:ilvl w:val="8"/>
          <w:numId w:val="2"/>
        </w:numPr>
        <w:tabs>
          <w:tab w:val="left" w:pos="4641"/>
        </w:tabs>
        <w:spacing w:before="63"/>
        <w:jc w:val="left"/>
        <w:rPr>
          <w:sz w:val="20"/>
        </w:rPr>
      </w:pPr>
      <w:r>
        <w:rPr>
          <w:w w:val="105"/>
          <w:sz w:val="20"/>
        </w:rPr>
        <w:t>Combined</w:t>
      </w:r>
    </w:p>
    <w:p w14:paraId="3845A33D" w14:textId="77777777" w:rsidR="00551168" w:rsidRDefault="00647E4E">
      <w:pPr>
        <w:pStyle w:val="BodyText"/>
        <w:spacing w:before="9"/>
        <w:rPr>
          <w:sz w:val="21"/>
        </w:rPr>
      </w:pPr>
      <w:r>
        <w:rPr>
          <w:noProof/>
          <w:lang w:val="en-GB" w:eastAsia="en-GB"/>
        </w:rPr>
        <w:drawing>
          <wp:anchor distT="0" distB="0" distL="0" distR="0" simplePos="0" relativeHeight="55" behindDoc="0" locked="0" layoutInCell="1" allowOverlap="1" wp14:anchorId="5A71D4C0" wp14:editId="5BFBC142">
            <wp:simplePos x="0" y="0"/>
            <wp:positionH relativeFrom="page">
              <wp:posOffset>971994</wp:posOffset>
            </wp:positionH>
            <wp:positionV relativeFrom="paragraph">
              <wp:posOffset>199058</wp:posOffset>
            </wp:positionV>
            <wp:extent cx="2438399" cy="1127760"/>
            <wp:effectExtent l="0" t="0" r="0" b="0"/>
            <wp:wrapTopAndBottom/>
            <wp:docPr id="141"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81.jpeg"/>
                    <pic:cNvPicPr/>
                  </pic:nvPicPr>
                  <pic:blipFill>
                    <a:blip r:embed="rId101" cstate="print"/>
                    <a:stretch>
                      <a:fillRect/>
                    </a:stretch>
                  </pic:blipFill>
                  <pic:spPr>
                    <a:xfrm>
                      <a:off x="0" y="0"/>
                      <a:ext cx="2438399" cy="1127760"/>
                    </a:xfrm>
                    <a:prstGeom prst="rect">
                      <a:avLst/>
                    </a:prstGeom>
                  </pic:spPr>
                </pic:pic>
              </a:graphicData>
            </a:graphic>
          </wp:anchor>
        </w:drawing>
      </w:r>
      <w:r>
        <w:rPr>
          <w:noProof/>
          <w:lang w:val="en-GB" w:eastAsia="en-GB"/>
        </w:rPr>
        <w:drawing>
          <wp:anchor distT="0" distB="0" distL="0" distR="0" simplePos="0" relativeHeight="56" behindDoc="0" locked="0" layoutInCell="1" allowOverlap="1" wp14:anchorId="6431F650" wp14:editId="6BC34622">
            <wp:simplePos x="0" y="0"/>
            <wp:positionH relativeFrom="page">
              <wp:posOffset>4177639</wp:posOffset>
            </wp:positionH>
            <wp:positionV relativeFrom="paragraph">
              <wp:posOffset>184245</wp:posOffset>
            </wp:positionV>
            <wp:extent cx="2560320" cy="1216152"/>
            <wp:effectExtent l="0" t="0" r="0" b="0"/>
            <wp:wrapTopAndBottom/>
            <wp:docPr id="14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2.jpeg"/>
                    <pic:cNvPicPr/>
                  </pic:nvPicPr>
                  <pic:blipFill>
                    <a:blip r:embed="rId102" cstate="print"/>
                    <a:stretch>
                      <a:fillRect/>
                    </a:stretch>
                  </pic:blipFill>
                  <pic:spPr>
                    <a:xfrm>
                      <a:off x="0" y="0"/>
                      <a:ext cx="2560320" cy="1216152"/>
                    </a:xfrm>
                    <a:prstGeom prst="rect">
                      <a:avLst/>
                    </a:prstGeom>
                  </pic:spPr>
                </pic:pic>
              </a:graphicData>
            </a:graphic>
          </wp:anchor>
        </w:drawing>
      </w:r>
    </w:p>
    <w:p w14:paraId="629422A4" w14:textId="77777777" w:rsidR="00551168" w:rsidRDefault="00647E4E">
      <w:pPr>
        <w:pStyle w:val="ListParagraph"/>
        <w:numPr>
          <w:ilvl w:val="8"/>
          <w:numId w:val="2"/>
        </w:numPr>
        <w:tabs>
          <w:tab w:val="left" w:pos="1704"/>
          <w:tab w:val="left" w:pos="6217"/>
        </w:tabs>
        <w:spacing w:before="109"/>
        <w:ind w:left="1703" w:hanging="333"/>
        <w:jc w:val="left"/>
        <w:rPr>
          <w:sz w:val="20"/>
        </w:rPr>
      </w:pPr>
      <w:r>
        <w:rPr>
          <w:w w:val="110"/>
          <w:sz w:val="20"/>
        </w:rPr>
        <w:t>CCBill</w:t>
      </w:r>
      <w:r>
        <w:rPr>
          <w:spacing w:val="5"/>
          <w:w w:val="110"/>
          <w:sz w:val="20"/>
        </w:rPr>
        <w:t xml:space="preserve"> </w:t>
      </w:r>
      <w:r>
        <w:rPr>
          <w:w w:val="110"/>
          <w:sz w:val="20"/>
        </w:rPr>
        <w:t>Participants</w:t>
      </w:r>
      <w:r>
        <w:rPr>
          <w:w w:val="110"/>
          <w:sz w:val="20"/>
        </w:rPr>
        <w:tab/>
        <w:t>(c) Non-CCBill</w:t>
      </w:r>
      <w:r>
        <w:rPr>
          <w:spacing w:val="20"/>
          <w:w w:val="110"/>
          <w:sz w:val="20"/>
        </w:rPr>
        <w:t xml:space="preserve"> </w:t>
      </w:r>
      <w:r>
        <w:rPr>
          <w:w w:val="110"/>
          <w:sz w:val="20"/>
        </w:rPr>
        <w:t>Participants</w:t>
      </w:r>
    </w:p>
    <w:p w14:paraId="6801D25B" w14:textId="77777777" w:rsidR="00551168" w:rsidRDefault="00551168">
      <w:pPr>
        <w:pStyle w:val="BodyText"/>
        <w:spacing w:before="4"/>
        <w:rPr>
          <w:sz w:val="19"/>
        </w:rPr>
      </w:pPr>
    </w:p>
    <w:p w14:paraId="28EFD2AA" w14:textId="77777777" w:rsidR="00551168" w:rsidRDefault="00647E4E">
      <w:pPr>
        <w:pStyle w:val="BodyText"/>
        <w:ind w:left="3363"/>
      </w:pPr>
      <w:r>
        <w:t>Figure 64: Survey: Question 8</w:t>
      </w:r>
    </w:p>
    <w:p w14:paraId="137182ED" w14:textId="77777777" w:rsidR="00551168" w:rsidRDefault="00551168">
      <w:pPr>
        <w:sectPr w:rsidR="00551168">
          <w:pgSz w:w="12240" w:h="15840"/>
          <w:pgMar w:top="1500" w:right="0" w:bottom="1300" w:left="1200" w:header="0" w:footer="1110" w:gutter="0"/>
          <w:cols w:space="720"/>
        </w:sectPr>
      </w:pPr>
    </w:p>
    <w:p w14:paraId="04B8764C" w14:textId="77777777" w:rsidR="00551168" w:rsidRDefault="00551168">
      <w:pPr>
        <w:pStyle w:val="BodyText"/>
        <w:spacing w:before="9"/>
        <w:rPr>
          <w:sz w:val="19"/>
        </w:rPr>
      </w:pPr>
    </w:p>
    <w:p w14:paraId="339EFDEE" w14:textId="77777777" w:rsidR="00551168" w:rsidRDefault="00647E4E">
      <w:pPr>
        <w:pStyle w:val="BodyText"/>
        <w:ind w:left="1524"/>
        <w:rPr>
          <w:sz w:val="20"/>
        </w:rPr>
      </w:pPr>
      <w:r>
        <w:rPr>
          <w:noProof/>
          <w:sz w:val="20"/>
          <w:lang w:val="en-GB" w:eastAsia="en-GB"/>
        </w:rPr>
        <w:drawing>
          <wp:inline distT="0" distB="0" distL="0" distR="0" wp14:anchorId="3D6675D8" wp14:editId="1EC3C41A">
            <wp:extent cx="4312919" cy="2232659"/>
            <wp:effectExtent l="0" t="0" r="0" b="0"/>
            <wp:docPr id="14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3.jpeg"/>
                    <pic:cNvPicPr/>
                  </pic:nvPicPr>
                  <pic:blipFill>
                    <a:blip r:embed="rId103" cstate="print"/>
                    <a:stretch>
                      <a:fillRect/>
                    </a:stretch>
                  </pic:blipFill>
                  <pic:spPr>
                    <a:xfrm>
                      <a:off x="0" y="0"/>
                      <a:ext cx="4312919" cy="2232659"/>
                    </a:xfrm>
                    <a:prstGeom prst="rect">
                      <a:avLst/>
                    </a:prstGeom>
                  </pic:spPr>
                </pic:pic>
              </a:graphicData>
            </a:graphic>
          </wp:inline>
        </w:drawing>
      </w:r>
    </w:p>
    <w:p w14:paraId="75804F67" w14:textId="77777777" w:rsidR="00551168" w:rsidRDefault="00647E4E">
      <w:pPr>
        <w:spacing w:before="100"/>
        <w:ind w:left="4319"/>
        <w:rPr>
          <w:sz w:val="20"/>
        </w:rPr>
      </w:pPr>
      <w:r>
        <w:rPr>
          <w:w w:val="110"/>
          <w:sz w:val="20"/>
        </w:rPr>
        <w:t>(a) Combined</w:t>
      </w:r>
    </w:p>
    <w:p w14:paraId="5673083F" w14:textId="77777777" w:rsidR="00551168" w:rsidRDefault="00647E4E">
      <w:pPr>
        <w:pStyle w:val="BodyText"/>
        <w:spacing w:before="8"/>
        <w:rPr>
          <w:sz w:val="19"/>
        </w:rPr>
      </w:pPr>
      <w:r>
        <w:rPr>
          <w:noProof/>
          <w:lang w:val="en-GB" w:eastAsia="en-GB"/>
        </w:rPr>
        <w:drawing>
          <wp:anchor distT="0" distB="0" distL="0" distR="0" simplePos="0" relativeHeight="57" behindDoc="0" locked="0" layoutInCell="1" allowOverlap="1" wp14:anchorId="5746CABF" wp14:editId="51DCEF28">
            <wp:simplePos x="0" y="0"/>
            <wp:positionH relativeFrom="page">
              <wp:posOffset>971994</wp:posOffset>
            </wp:positionH>
            <wp:positionV relativeFrom="paragraph">
              <wp:posOffset>168679</wp:posOffset>
            </wp:positionV>
            <wp:extent cx="2675953" cy="1219581"/>
            <wp:effectExtent l="0" t="0" r="0" b="0"/>
            <wp:wrapTopAndBottom/>
            <wp:docPr id="14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4.jpeg"/>
                    <pic:cNvPicPr/>
                  </pic:nvPicPr>
                  <pic:blipFill>
                    <a:blip r:embed="rId104" cstate="print"/>
                    <a:stretch>
                      <a:fillRect/>
                    </a:stretch>
                  </pic:blipFill>
                  <pic:spPr>
                    <a:xfrm>
                      <a:off x="0" y="0"/>
                      <a:ext cx="2675953" cy="1219581"/>
                    </a:xfrm>
                    <a:prstGeom prst="rect">
                      <a:avLst/>
                    </a:prstGeom>
                  </pic:spPr>
                </pic:pic>
              </a:graphicData>
            </a:graphic>
          </wp:anchor>
        </w:drawing>
      </w:r>
      <w:r>
        <w:rPr>
          <w:noProof/>
          <w:lang w:val="en-GB" w:eastAsia="en-GB"/>
        </w:rPr>
        <w:drawing>
          <wp:anchor distT="0" distB="0" distL="0" distR="0" simplePos="0" relativeHeight="58" behindDoc="0" locked="0" layoutInCell="1" allowOverlap="1" wp14:anchorId="23CFAF58" wp14:editId="71868654">
            <wp:simplePos x="0" y="0"/>
            <wp:positionH relativeFrom="page">
              <wp:posOffset>4177639</wp:posOffset>
            </wp:positionH>
            <wp:positionV relativeFrom="paragraph">
              <wp:posOffset>286448</wp:posOffset>
            </wp:positionV>
            <wp:extent cx="2598801" cy="1067752"/>
            <wp:effectExtent l="0" t="0" r="0" b="0"/>
            <wp:wrapTopAndBottom/>
            <wp:docPr id="149"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5.jpeg"/>
                    <pic:cNvPicPr/>
                  </pic:nvPicPr>
                  <pic:blipFill>
                    <a:blip r:embed="rId105" cstate="print"/>
                    <a:stretch>
                      <a:fillRect/>
                    </a:stretch>
                  </pic:blipFill>
                  <pic:spPr>
                    <a:xfrm>
                      <a:off x="0" y="0"/>
                      <a:ext cx="2598801" cy="1067752"/>
                    </a:xfrm>
                    <a:prstGeom prst="rect">
                      <a:avLst/>
                    </a:prstGeom>
                  </pic:spPr>
                </pic:pic>
              </a:graphicData>
            </a:graphic>
          </wp:anchor>
        </w:drawing>
      </w:r>
    </w:p>
    <w:p w14:paraId="16102D09" w14:textId="77777777" w:rsidR="00551168" w:rsidRDefault="00647E4E">
      <w:pPr>
        <w:tabs>
          <w:tab w:val="left" w:pos="6217"/>
        </w:tabs>
        <w:spacing w:before="33"/>
        <w:ind w:left="1371"/>
        <w:rPr>
          <w:sz w:val="20"/>
        </w:rPr>
      </w:pPr>
      <w:r>
        <w:rPr>
          <w:w w:val="110"/>
          <w:sz w:val="20"/>
        </w:rPr>
        <w:t>(b)</w:t>
      </w:r>
      <w:r>
        <w:rPr>
          <w:spacing w:val="9"/>
          <w:w w:val="110"/>
          <w:sz w:val="20"/>
        </w:rPr>
        <w:t xml:space="preserve"> </w:t>
      </w:r>
      <w:r>
        <w:rPr>
          <w:w w:val="110"/>
          <w:sz w:val="20"/>
        </w:rPr>
        <w:t>CCBill</w:t>
      </w:r>
      <w:r>
        <w:rPr>
          <w:spacing w:val="10"/>
          <w:w w:val="110"/>
          <w:sz w:val="20"/>
        </w:rPr>
        <w:t xml:space="preserve"> </w:t>
      </w:r>
      <w:r>
        <w:rPr>
          <w:w w:val="110"/>
          <w:sz w:val="20"/>
        </w:rPr>
        <w:t>Participants</w:t>
      </w:r>
      <w:r>
        <w:rPr>
          <w:w w:val="110"/>
          <w:sz w:val="20"/>
        </w:rPr>
        <w:tab/>
        <w:t>(c) Non-CCBill</w:t>
      </w:r>
      <w:r>
        <w:rPr>
          <w:spacing w:val="19"/>
          <w:w w:val="110"/>
          <w:sz w:val="20"/>
        </w:rPr>
        <w:t xml:space="preserve"> </w:t>
      </w:r>
      <w:r>
        <w:rPr>
          <w:w w:val="110"/>
          <w:sz w:val="20"/>
        </w:rPr>
        <w:t>Participants</w:t>
      </w:r>
    </w:p>
    <w:p w14:paraId="059C6513" w14:textId="77777777" w:rsidR="00551168" w:rsidRDefault="00551168">
      <w:pPr>
        <w:pStyle w:val="BodyText"/>
        <w:spacing w:before="5"/>
        <w:rPr>
          <w:sz w:val="19"/>
        </w:rPr>
      </w:pPr>
    </w:p>
    <w:p w14:paraId="5BDE4339" w14:textId="77777777" w:rsidR="00551168" w:rsidRDefault="00647E4E">
      <w:pPr>
        <w:pStyle w:val="BodyText"/>
        <w:ind w:left="3363"/>
      </w:pPr>
      <w:r>
        <w:t>Figure 65: Survey: Question 9</w:t>
      </w:r>
    </w:p>
    <w:p w14:paraId="78C5B9D2" w14:textId="77777777" w:rsidR="00551168" w:rsidRDefault="00551168">
      <w:pPr>
        <w:sectPr w:rsidR="00551168">
          <w:pgSz w:w="12240" w:h="15840"/>
          <w:pgMar w:top="1500" w:right="0" w:bottom="1300" w:left="1200" w:header="0" w:footer="1110" w:gutter="0"/>
          <w:cols w:space="720"/>
        </w:sectPr>
      </w:pPr>
    </w:p>
    <w:p w14:paraId="54769E81" w14:textId="77777777" w:rsidR="00551168" w:rsidRDefault="00551168">
      <w:pPr>
        <w:pStyle w:val="BodyText"/>
        <w:spacing w:before="11"/>
        <w:rPr>
          <w:sz w:val="23"/>
        </w:rPr>
      </w:pPr>
    </w:p>
    <w:p w14:paraId="65ABA662" w14:textId="77777777" w:rsidR="00551168" w:rsidRDefault="00647E4E">
      <w:pPr>
        <w:pStyle w:val="BodyText"/>
        <w:ind w:left="861"/>
        <w:rPr>
          <w:sz w:val="20"/>
        </w:rPr>
      </w:pPr>
      <w:r>
        <w:rPr>
          <w:noProof/>
          <w:sz w:val="20"/>
          <w:lang w:val="en-GB" w:eastAsia="en-GB"/>
        </w:rPr>
        <w:drawing>
          <wp:inline distT="0" distB="0" distL="0" distR="0" wp14:anchorId="50DC29AB" wp14:editId="2937675B">
            <wp:extent cx="5151119" cy="2194560"/>
            <wp:effectExtent l="0" t="0" r="0" b="0"/>
            <wp:docPr id="151"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6.jpeg"/>
                    <pic:cNvPicPr/>
                  </pic:nvPicPr>
                  <pic:blipFill>
                    <a:blip r:embed="rId106" cstate="print"/>
                    <a:stretch>
                      <a:fillRect/>
                    </a:stretch>
                  </pic:blipFill>
                  <pic:spPr>
                    <a:xfrm>
                      <a:off x="0" y="0"/>
                      <a:ext cx="5151119" cy="2194560"/>
                    </a:xfrm>
                    <a:prstGeom prst="rect">
                      <a:avLst/>
                    </a:prstGeom>
                  </pic:spPr>
                </pic:pic>
              </a:graphicData>
            </a:graphic>
          </wp:inline>
        </w:drawing>
      </w:r>
    </w:p>
    <w:p w14:paraId="051AF08C" w14:textId="77777777" w:rsidR="00551168" w:rsidRDefault="00551168">
      <w:pPr>
        <w:pStyle w:val="BodyText"/>
        <w:spacing w:before="5"/>
        <w:rPr>
          <w:sz w:val="7"/>
        </w:rPr>
      </w:pPr>
    </w:p>
    <w:p w14:paraId="758AD065" w14:textId="77777777" w:rsidR="00551168" w:rsidRDefault="00647E4E">
      <w:pPr>
        <w:spacing w:before="63"/>
        <w:ind w:left="4319"/>
        <w:rPr>
          <w:sz w:val="20"/>
        </w:rPr>
      </w:pPr>
      <w:r>
        <w:rPr>
          <w:w w:val="110"/>
          <w:sz w:val="20"/>
        </w:rPr>
        <w:t>(a) Combined</w:t>
      </w:r>
    </w:p>
    <w:p w14:paraId="6969B2F7" w14:textId="77777777" w:rsidR="00551168" w:rsidRDefault="00647E4E">
      <w:pPr>
        <w:pStyle w:val="BodyText"/>
        <w:spacing w:before="7"/>
        <w:rPr>
          <w:sz w:val="19"/>
        </w:rPr>
      </w:pPr>
      <w:r>
        <w:rPr>
          <w:noProof/>
          <w:lang w:val="en-GB" w:eastAsia="en-GB"/>
        </w:rPr>
        <w:drawing>
          <wp:anchor distT="0" distB="0" distL="0" distR="0" simplePos="0" relativeHeight="59" behindDoc="0" locked="0" layoutInCell="1" allowOverlap="1" wp14:anchorId="4D84C68E" wp14:editId="79C20DC6">
            <wp:simplePos x="0" y="0"/>
            <wp:positionH relativeFrom="page">
              <wp:posOffset>971994</wp:posOffset>
            </wp:positionH>
            <wp:positionV relativeFrom="paragraph">
              <wp:posOffset>204385</wp:posOffset>
            </wp:positionV>
            <wp:extent cx="2438399" cy="1158239"/>
            <wp:effectExtent l="0" t="0" r="0" b="0"/>
            <wp:wrapTopAndBottom/>
            <wp:docPr id="15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7.jpeg"/>
                    <pic:cNvPicPr/>
                  </pic:nvPicPr>
                  <pic:blipFill>
                    <a:blip r:embed="rId107" cstate="print"/>
                    <a:stretch>
                      <a:fillRect/>
                    </a:stretch>
                  </pic:blipFill>
                  <pic:spPr>
                    <a:xfrm>
                      <a:off x="0" y="0"/>
                      <a:ext cx="2438399" cy="1158239"/>
                    </a:xfrm>
                    <a:prstGeom prst="rect">
                      <a:avLst/>
                    </a:prstGeom>
                  </pic:spPr>
                </pic:pic>
              </a:graphicData>
            </a:graphic>
          </wp:anchor>
        </w:drawing>
      </w:r>
      <w:r>
        <w:rPr>
          <w:noProof/>
          <w:lang w:val="en-GB" w:eastAsia="en-GB"/>
        </w:rPr>
        <w:drawing>
          <wp:anchor distT="0" distB="0" distL="0" distR="0" simplePos="0" relativeHeight="60" behindDoc="0" locked="0" layoutInCell="1" allowOverlap="1" wp14:anchorId="24975D1E" wp14:editId="5DDC08DC">
            <wp:simplePos x="0" y="0"/>
            <wp:positionH relativeFrom="page">
              <wp:posOffset>4177639</wp:posOffset>
            </wp:positionH>
            <wp:positionV relativeFrom="paragraph">
              <wp:posOffset>168336</wp:posOffset>
            </wp:positionV>
            <wp:extent cx="2560319" cy="1216152"/>
            <wp:effectExtent l="0" t="0" r="0" b="0"/>
            <wp:wrapTopAndBottom/>
            <wp:docPr id="15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8.jpeg"/>
                    <pic:cNvPicPr/>
                  </pic:nvPicPr>
                  <pic:blipFill>
                    <a:blip r:embed="rId108" cstate="print"/>
                    <a:stretch>
                      <a:fillRect/>
                    </a:stretch>
                  </pic:blipFill>
                  <pic:spPr>
                    <a:xfrm>
                      <a:off x="0" y="0"/>
                      <a:ext cx="2560319" cy="1216152"/>
                    </a:xfrm>
                    <a:prstGeom prst="rect">
                      <a:avLst/>
                    </a:prstGeom>
                  </pic:spPr>
                </pic:pic>
              </a:graphicData>
            </a:graphic>
          </wp:anchor>
        </w:drawing>
      </w:r>
    </w:p>
    <w:p w14:paraId="1703ACBD" w14:textId="77777777" w:rsidR="00551168" w:rsidRDefault="00647E4E">
      <w:pPr>
        <w:tabs>
          <w:tab w:val="left" w:pos="6217"/>
        </w:tabs>
        <w:spacing w:before="137"/>
        <w:ind w:left="1371"/>
        <w:rPr>
          <w:sz w:val="20"/>
        </w:rPr>
      </w:pPr>
      <w:r>
        <w:rPr>
          <w:w w:val="110"/>
          <w:sz w:val="20"/>
        </w:rPr>
        <w:t>(b)</w:t>
      </w:r>
      <w:r>
        <w:rPr>
          <w:spacing w:val="9"/>
          <w:w w:val="110"/>
          <w:sz w:val="20"/>
        </w:rPr>
        <w:t xml:space="preserve"> </w:t>
      </w:r>
      <w:r>
        <w:rPr>
          <w:w w:val="110"/>
          <w:sz w:val="20"/>
        </w:rPr>
        <w:t>CCBill</w:t>
      </w:r>
      <w:r>
        <w:rPr>
          <w:spacing w:val="10"/>
          <w:w w:val="110"/>
          <w:sz w:val="20"/>
        </w:rPr>
        <w:t xml:space="preserve"> </w:t>
      </w:r>
      <w:r>
        <w:rPr>
          <w:w w:val="110"/>
          <w:sz w:val="20"/>
        </w:rPr>
        <w:t>Participants</w:t>
      </w:r>
      <w:r>
        <w:rPr>
          <w:w w:val="110"/>
          <w:sz w:val="20"/>
        </w:rPr>
        <w:tab/>
        <w:t>(c) Non-CCBill</w:t>
      </w:r>
      <w:r>
        <w:rPr>
          <w:spacing w:val="19"/>
          <w:w w:val="110"/>
          <w:sz w:val="20"/>
        </w:rPr>
        <w:t xml:space="preserve"> </w:t>
      </w:r>
      <w:r>
        <w:rPr>
          <w:w w:val="110"/>
          <w:sz w:val="20"/>
        </w:rPr>
        <w:t>Participants</w:t>
      </w:r>
    </w:p>
    <w:p w14:paraId="03067D92" w14:textId="77777777" w:rsidR="00551168" w:rsidRDefault="00551168">
      <w:pPr>
        <w:pStyle w:val="BodyText"/>
        <w:spacing w:before="4"/>
        <w:rPr>
          <w:sz w:val="19"/>
        </w:rPr>
      </w:pPr>
    </w:p>
    <w:p w14:paraId="2B0BF247" w14:textId="77777777" w:rsidR="00551168" w:rsidRDefault="00647E4E">
      <w:pPr>
        <w:pStyle w:val="BodyText"/>
        <w:spacing w:before="1"/>
        <w:ind w:left="3304"/>
      </w:pPr>
      <w:r>
        <w:t>Figure 66: Survey: Question 10</w:t>
      </w:r>
    </w:p>
    <w:p w14:paraId="045A5608" w14:textId="77777777" w:rsidR="00551168" w:rsidRDefault="00551168">
      <w:pPr>
        <w:sectPr w:rsidR="00551168">
          <w:pgSz w:w="12240" w:h="15840"/>
          <w:pgMar w:top="1500" w:right="0" w:bottom="1300" w:left="1200" w:header="0" w:footer="1110" w:gutter="0"/>
          <w:cols w:space="720"/>
        </w:sectPr>
      </w:pPr>
    </w:p>
    <w:p w14:paraId="18A318EC" w14:textId="77777777" w:rsidR="00551168" w:rsidRDefault="00551168">
      <w:pPr>
        <w:pStyle w:val="BodyText"/>
        <w:spacing w:before="11"/>
        <w:rPr>
          <w:sz w:val="23"/>
        </w:rPr>
      </w:pPr>
    </w:p>
    <w:p w14:paraId="43FFC90F" w14:textId="77777777" w:rsidR="00551168" w:rsidRDefault="00647E4E">
      <w:pPr>
        <w:pStyle w:val="BodyText"/>
        <w:ind w:left="840"/>
        <w:rPr>
          <w:sz w:val="20"/>
        </w:rPr>
      </w:pPr>
      <w:r>
        <w:rPr>
          <w:noProof/>
          <w:sz w:val="20"/>
          <w:lang w:val="en-GB" w:eastAsia="en-GB"/>
        </w:rPr>
        <w:drawing>
          <wp:inline distT="0" distB="0" distL="0" distR="0" wp14:anchorId="5D4CCC44" wp14:editId="66453F91">
            <wp:extent cx="5212080" cy="2286000"/>
            <wp:effectExtent l="0" t="0" r="0" b="0"/>
            <wp:docPr id="157"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9.jpeg"/>
                    <pic:cNvPicPr/>
                  </pic:nvPicPr>
                  <pic:blipFill>
                    <a:blip r:embed="rId109" cstate="print"/>
                    <a:stretch>
                      <a:fillRect/>
                    </a:stretch>
                  </pic:blipFill>
                  <pic:spPr>
                    <a:xfrm>
                      <a:off x="0" y="0"/>
                      <a:ext cx="5212080" cy="2286000"/>
                    </a:xfrm>
                    <a:prstGeom prst="rect">
                      <a:avLst/>
                    </a:prstGeom>
                  </pic:spPr>
                </pic:pic>
              </a:graphicData>
            </a:graphic>
          </wp:inline>
        </w:drawing>
      </w:r>
    </w:p>
    <w:p w14:paraId="46D12E8C" w14:textId="77777777" w:rsidR="00551168" w:rsidRDefault="00551168">
      <w:pPr>
        <w:pStyle w:val="BodyText"/>
        <w:spacing w:before="5"/>
        <w:rPr>
          <w:sz w:val="8"/>
        </w:rPr>
      </w:pPr>
    </w:p>
    <w:p w14:paraId="61F3927D" w14:textId="77777777" w:rsidR="00551168" w:rsidRDefault="00647E4E">
      <w:pPr>
        <w:spacing w:before="63"/>
        <w:ind w:left="4319"/>
        <w:rPr>
          <w:sz w:val="20"/>
        </w:rPr>
      </w:pPr>
      <w:r>
        <w:rPr>
          <w:w w:val="110"/>
          <w:sz w:val="20"/>
        </w:rPr>
        <w:t>(a) Combined</w:t>
      </w:r>
    </w:p>
    <w:p w14:paraId="5847B940" w14:textId="77777777" w:rsidR="00551168" w:rsidRDefault="00647E4E">
      <w:pPr>
        <w:pStyle w:val="BodyText"/>
        <w:spacing w:before="8"/>
        <w:rPr>
          <w:sz w:val="19"/>
        </w:rPr>
      </w:pPr>
      <w:r>
        <w:rPr>
          <w:noProof/>
          <w:lang w:val="en-GB" w:eastAsia="en-GB"/>
        </w:rPr>
        <w:drawing>
          <wp:anchor distT="0" distB="0" distL="0" distR="0" simplePos="0" relativeHeight="61" behindDoc="0" locked="0" layoutInCell="1" allowOverlap="1" wp14:anchorId="09A488FA" wp14:editId="0827967F">
            <wp:simplePos x="0" y="0"/>
            <wp:positionH relativeFrom="page">
              <wp:posOffset>1002097</wp:posOffset>
            </wp:positionH>
            <wp:positionV relativeFrom="paragraph">
              <wp:posOffset>294822</wp:posOffset>
            </wp:positionV>
            <wp:extent cx="2407919" cy="1097280"/>
            <wp:effectExtent l="0" t="0" r="0" b="0"/>
            <wp:wrapTopAndBottom/>
            <wp:docPr id="159"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0.jpeg"/>
                    <pic:cNvPicPr/>
                  </pic:nvPicPr>
                  <pic:blipFill>
                    <a:blip r:embed="rId110" cstate="print"/>
                    <a:stretch>
                      <a:fillRect/>
                    </a:stretch>
                  </pic:blipFill>
                  <pic:spPr>
                    <a:xfrm>
                      <a:off x="0" y="0"/>
                      <a:ext cx="2407919" cy="1097280"/>
                    </a:xfrm>
                    <a:prstGeom prst="rect">
                      <a:avLst/>
                    </a:prstGeom>
                  </pic:spPr>
                </pic:pic>
              </a:graphicData>
            </a:graphic>
          </wp:anchor>
        </w:drawing>
      </w:r>
      <w:r>
        <w:rPr>
          <w:noProof/>
          <w:lang w:val="en-GB" w:eastAsia="en-GB"/>
        </w:rPr>
        <w:drawing>
          <wp:anchor distT="0" distB="0" distL="0" distR="0" simplePos="0" relativeHeight="62" behindDoc="0" locked="0" layoutInCell="1" allowOverlap="1" wp14:anchorId="71C53809" wp14:editId="3603B06C">
            <wp:simplePos x="0" y="0"/>
            <wp:positionH relativeFrom="page">
              <wp:posOffset>4177639</wp:posOffset>
            </wp:positionH>
            <wp:positionV relativeFrom="paragraph">
              <wp:posOffset>168668</wp:posOffset>
            </wp:positionV>
            <wp:extent cx="2560320" cy="1216152"/>
            <wp:effectExtent l="0" t="0" r="0" b="0"/>
            <wp:wrapTopAndBottom/>
            <wp:docPr id="16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1.jpeg"/>
                    <pic:cNvPicPr/>
                  </pic:nvPicPr>
                  <pic:blipFill>
                    <a:blip r:embed="rId111" cstate="print"/>
                    <a:stretch>
                      <a:fillRect/>
                    </a:stretch>
                  </pic:blipFill>
                  <pic:spPr>
                    <a:xfrm>
                      <a:off x="0" y="0"/>
                      <a:ext cx="2560320" cy="1216152"/>
                    </a:xfrm>
                    <a:prstGeom prst="rect">
                      <a:avLst/>
                    </a:prstGeom>
                  </pic:spPr>
                </pic:pic>
              </a:graphicData>
            </a:graphic>
          </wp:anchor>
        </w:drawing>
      </w:r>
    </w:p>
    <w:p w14:paraId="529A9F0C" w14:textId="77777777" w:rsidR="00551168" w:rsidRDefault="00647E4E">
      <w:pPr>
        <w:tabs>
          <w:tab w:val="left" w:pos="6217"/>
        </w:tabs>
        <w:spacing w:before="157"/>
        <w:ind w:left="1371"/>
        <w:rPr>
          <w:sz w:val="20"/>
        </w:rPr>
      </w:pPr>
      <w:r>
        <w:rPr>
          <w:w w:val="110"/>
          <w:sz w:val="20"/>
        </w:rPr>
        <w:t>(b)</w:t>
      </w:r>
      <w:r>
        <w:rPr>
          <w:spacing w:val="9"/>
          <w:w w:val="110"/>
          <w:sz w:val="20"/>
        </w:rPr>
        <w:t xml:space="preserve"> </w:t>
      </w:r>
      <w:r>
        <w:rPr>
          <w:w w:val="110"/>
          <w:sz w:val="20"/>
        </w:rPr>
        <w:t>CCBill</w:t>
      </w:r>
      <w:r>
        <w:rPr>
          <w:spacing w:val="10"/>
          <w:w w:val="110"/>
          <w:sz w:val="20"/>
        </w:rPr>
        <w:t xml:space="preserve"> </w:t>
      </w:r>
      <w:r>
        <w:rPr>
          <w:w w:val="110"/>
          <w:sz w:val="20"/>
        </w:rPr>
        <w:t>Participants</w:t>
      </w:r>
      <w:r>
        <w:rPr>
          <w:w w:val="110"/>
          <w:sz w:val="20"/>
        </w:rPr>
        <w:tab/>
        <w:t>(c) Non-CCBill</w:t>
      </w:r>
      <w:r>
        <w:rPr>
          <w:spacing w:val="19"/>
          <w:w w:val="110"/>
          <w:sz w:val="20"/>
        </w:rPr>
        <w:t xml:space="preserve"> </w:t>
      </w:r>
      <w:r>
        <w:rPr>
          <w:w w:val="110"/>
          <w:sz w:val="20"/>
        </w:rPr>
        <w:t>Participants</w:t>
      </w:r>
    </w:p>
    <w:p w14:paraId="10D45E30" w14:textId="77777777" w:rsidR="00551168" w:rsidRDefault="00551168">
      <w:pPr>
        <w:pStyle w:val="BodyText"/>
        <w:spacing w:before="4"/>
        <w:rPr>
          <w:sz w:val="19"/>
        </w:rPr>
      </w:pPr>
    </w:p>
    <w:p w14:paraId="3E2E0E36" w14:textId="77777777" w:rsidR="00551168" w:rsidRDefault="00647E4E">
      <w:pPr>
        <w:pStyle w:val="BodyText"/>
        <w:ind w:left="3304"/>
      </w:pPr>
      <w:r>
        <w:t>Figure 67: Survey: Question 11</w:t>
      </w:r>
    </w:p>
    <w:p w14:paraId="07E3FEFE" w14:textId="77777777" w:rsidR="00551168" w:rsidRDefault="00551168">
      <w:pPr>
        <w:sectPr w:rsidR="00551168">
          <w:pgSz w:w="12240" w:h="15840"/>
          <w:pgMar w:top="1500" w:right="0" w:bottom="1300" w:left="1200" w:header="0" w:footer="1110" w:gutter="0"/>
          <w:cols w:space="720"/>
        </w:sectPr>
      </w:pPr>
    </w:p>
    <w:p w14:paraId="50BA13CA" w14:textId="77777777" w:rsidR="00551168" w:rsidRDefault="00551168">
      <w:pPr>
        <w:pStyle w:val="BodyText"/>
        <w:spacing w:before="11"/>
        <w:rPr>
          <w:sz w:val="23"/>
        </w:rPr>
      </w:pPr>
    </w:p>
    <w:p w14:paraId="0D960B18" w14:textId="77777777" w:rsidR="00551168" w:rsidRDefault="00647E4E">
      <w:pPr>
        <w:pStyle w:val="BodyText"/>
        <w:ind w:left="903"/>
        <w:rPr>
          <w:sz w:val="20"/>
        </w:rPr>
      </w:pPr>
      <w:r>
        <w:rPr>
          <w:noProof/>
          <w:sz w:val="20"/>
          <w:lang w:val="en-GB" w:eastAsia="en-GB"/>
        </w:rPr>
        <w:drawing>
          <wp:inline distT="0" distB="0" distL="0" distR="0" wp14:anchorId="46940284" wp14:editId="37314F48">
            <wp:extent cx="5120640" cy="2286000"/>
            <wp:effectExtent l="0" t="0" r="0" b="0"/>
            <wp:docPr id="16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2.jpeg"/>
                    <pic:cNvPicPr/>
                  </pic:nvPicPr>
                  <pic:blipFill>
                    <a:blip r:embed="rId112" cstate="print"/>
                    <a:stretch>
                      <a:fillRect/>
                    </a:stretch>
                  </pic:blipFill>
                  <pic:spPr>
                    <a:xfrm>
                      <a:off x="0" y="0"/>
                      <a:ext cx="5120640" cy="2286000"/>
                    </a:xfrm>
                    <a:prstGeom prst="rect">
                      <a:avLst/>
                    </a:prstGeom>
                  </pic:spPr>
                </pic:pic>
              </a:graphicData>
            </a:graphic>
          </wp:inline>
        </w:drawing>
      </w:r>
    </w:p>
    <w:p w14:paraId="503461F9" w14:textId="77777777" w:rsidR="00551168" w:rsidRDefault="00551168">
      <w:pPr>
        <w:pStyle w:val="BodyText"/>
        <w:spacing w:before="11"/>
        <w:rPr>
          <w:sz w:val="7"/>
        </w:rPr>
      </w:pPr>
    </w:p>
    <w:p w14:paraId="049F6786" w14:textId="77777777" w:rsidR="00551168" w:rsidRDefault="00647E4E">
      <w:pPr>
        <w:spacing w:before="63"/>
        <w:ind w:left="4319"/>
        <w:rPr>
          <w:sz w:val="20"/>
        </w:rPr>
      </w:pPr>
      <w:r>
        <w:rPr>
          <w:w w:val="110"/>
          <w:sz w:val="20"/>
        </w:rPr>
        <w:t>(a) Combined</w:t>
      </w:r>
    </w:p>
    <w:p w14:paraId="72533FE4" w14:textId="77777777" w:rsidR="00551168" w:rsidRDefault="00647E4E">
      <w:pPr>
        <w:pStyle w:val="BodyText"/>
        <w:spacing w:before="8"/>
      </w:pPr>
      <w:r>
        <w:rPr>
          <w:noProof/>
          <w:lang w:val="en-GB" w:eastAsia="en-GB"/>
        </w:rPr>
        <w:drawing>
          <wp:anchor distT="0" distB="0" distL="0" distR="0" simplePos="0" relativeHeight="63" behindDoc="0" locked="0" layoutInCell="1" allowOverlap="1" wp14:anchorId="79BB4203" wp14:editId="1FE06A86">
            <wp:simplePos x="0" y="0"/>
            <wp:positionH relativeFrom="page">
              <wp:posOffset>977634</wp:posOffset>
            </wp:positionH>
            <wp:positionV relativeFrom="paragraph">
              <wp:posOffset>213479</wp:posOffset>
            </wp:positionV>
            <wp:extent cx="2646044" cy="914400"/>
            <wp:effectExtent l="0" t="0" r="0" b="0"/>
            <wp:wrapTopAndBottom/>
            <wp:docPr id="16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93.jpeg"/>
                    <pic:cNvPicPr/>
                  </pic:nvPicPr>
                  <pic:blipFill>
                    <a:blip r:embed="rId113" cstate="print"/>
                    <a:stretch>
                      <a:fillRect/>
                    </a:stretch>
                  </pic:blipFill>
                  <pic:spPr>
                    <a:xfrm>
                      <a:off x="0" y="0"/>
                      <a:ext cx="2646044" cy="914400"/>
                    </a:xfrm>
                    <a:prstGeom prst="rect">
                      <a:avLst/>
                    </a:prstGeom>
                  </pic:spPr>
                </pic:pic>
              </a:graphicData>
            </a:graphic>
          </wp:anchor>
        </w:drawing>
      </w:r>
      <w:r>
        <w:rPr>
          <w:noProof/>
          <w:lang w:val="en-GB" w:eastAsia="en-GB"/>
        </w:rPr>
        <w:drawing>
          <wp:anchor distT="0" distB="0" distL="0" distR="0" simplePos="0" relativeHeight="64" behindDoc="0" locked="0" layoutInCell="1" allowOverlap="1" wp14:anchorId="7F634CD9" wp14:editId="1F882D8D">
            <wp:simplePos x="0" y="0"/>
            <wp:positionH relativeFrom="page">
              <wp:posOffset>4200249</wp:posOffset>
            </wp:positionH>
            <wp:positionV relativeFrom="paragraph">
              <wp:posOffset>205705</wp:posOffset>
            </wp:positionV>
            <wp:extent cx="2628899" cy="914400"/>
            <wp:effectExtent l="0" t="0" r="0" b="0"/>
            <wp:wrapTopAndBottom/>
            <wp:docPr id="16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4.jpeg"/>
                    <pic:cNvPicPr/>
                  </pic:nvPicPr>
                  <pic:blipFill>
                    <a:blip r:embed="rId114" cstate="print"/>
                    <a:stretch>
                      <a:fillRect/>
                    </a:stretch>
                  </pic:blipFill>
                  <pic:spPr>
                    <a:xfrm>
                      <a:off x="0" y="0"/>
                      <a:ext cx="2628899" cy="914400"/>
                    </a:xfrm>
                    <a:prstGeom prst="rect">
                      <a:avLst/>
                    </a:prstGeom>
                  </pic:spPr>
                </pic:pic>
              </a:graphicData>
            </a:graphic>
          </wp:anchor>
        </w:drawing>
      </w:r>
    </w:p>
    <w:p w14:paraId="7EC70137" w14:textId="77777777" w:rsidR="00551168" w:rsidRDefault="00647E4E">
      <w:pPr>
        <w:tabs>
          <w:tab w:val="left" w:pos="6217"/>
        </w:tabs>
        <w:spacing w:before="177"/>
        <w:ind w:left="1371"/>
        <w:rPr>
          <w:sz w:val="20"/>
        </w:rPr>
      </w:pPr>
      <w:r>
        <w:rPr>
          <w:w w:val="110"/>
          <w:sz w:val="20"/>
        </w:rPr>
        <w:t>(b)</w:t>
      </w:r>
      <w:r>
        <w:rPr>
          <w:spacing w:val="9"/>
          <w:w w:val="110"/>
          <w:sz w:val="20"/>
        </w:rPr>
        <w:t xml:space="preserve"> </w:t>
      </w:r>
      <w:r>
        <w:rPr>
          <w:w w:val="110"/>
          <w:sz w:val="20"/>
        </w:rPr>
        <w:t>CCBill</w:t>
      </w:r>
      <w:r>
        <w:rPr>
          <w:spacing w:val="10"/>
          <w:w w:val="110"/>
          <w:sz w:val="20"/>
        </w:rPr>
        <w:t xml:space="preserve"> </w:t>
      </w:r>
      <w:r>
        <w:rPr>
          <w:w w:val="110"/>
          <w:sz w:val="20"/>
        </w:rPr>
        <w:t>Participants</w:t>
      </w:r>
      <w:r>
        <w:rPr>
          <w:w w:val="110"/>
          <w:sz w:val="20"/>
        </w:rPr>
        <w:tab/>
        <w:t>(c) Non-CCBill</w:t>
      </w:r>
      <w:r>
        <w:rPr>
          <w:spacing w:val="19"/>
          <w:w w:val="110"/>
          <w:sz w:val="20"/>
        </w:rPr>
        <w:t xml:space="preserve"> </w:t>
      </w:r>
      <w:r>
        <w:rPr>
          <w:w w:val="110"/>
          <w:sz w:val="20"/>
        </w:rPr>
        <w:t>Participants</w:t>
      </w:r>
    </w:p>
    <w:p w14:paraId="338690B2" w14:textId="77777777" w:rsidR="00551168" w:rsidRDefault="00551168">
      <w:pPr>
        <w:pStyle w:val="BodyText"/>
        <w:spacing w:before="4"/>
        <w:rPr>
          <w:sz w:val="19"/>
        </w:rPr>
      </w:pPr>
    </w:p>
    <w:p w14:paraId="4C69BDED" w14:textId="77777777" w:rsidR="00551168" w:rsidRDefault="00647E4E">
      <w:pPr>
        <w:pStyle w:val="BodyText"/>
        <w:spacing w:before="1"/>
        <w:ind w:left="3304"/>
      </w:pPr>
      <w:r>
        <w:t>Figure 68: Survey: Question 12</w:t>
      </w:r>
    </w:p>
    <w:p w14:paraId="0FA80EF5" w14:textId="77777777" w:rsidR="00551168" w:rsidRDefault="00551168">
      <w:pPr>
        <w:sectPr w:rsidR="00551168">
          <w:pgSz w:w="12240" w:h="15840"/>
          <w:pgMar w:top="1500" w:right="0" w:bottom="1300" w:left="1200" w:header="0" w:footer="1110" w:gutter="0"/>
          <w:cols w:space="720"/>
        </w:sectPr>
      </w:pPr>
    </w:p>
    <w:p w14:paraId="3D528906" w14:textId="77777777" w:rsidR="00551168" w:rsidRDefault="00551168">
      <w:pPr>
        <w:pStyle w:val="BodyText"/>
        <w:spacing w:before="1" w:after="1"/>
        <w:rPr>
          <w:sz w:val="28"/>
        </w:rPr>
      </w:pPr>
    </w:p>
    <w:p w14:paraId="225F719D" w14:textId="77777777" w:rsidR="00551168" w:rsidRDefault="00647E4E">
      <w:pPr>
        <w:pStyle w:val="BodyText"/>
        <w:ind w:left="975"/>
        <w:rPr>
          <w:sz w:val="20"/>
        </w:rPr>
      </w:pPr>
      <w:r>
        <w:rPr>
          <w:noProof/>
          <w:sz w:val="20"/>
          <w:lang w:val="en-GB" w:eastAsia="en-GB"/>
        </w:rPr>
        <w:drawing>
          <wp:inline distT="0" distB="0" distL="0" distR="0" wp14:anchorId="4648327E" wp14:editId="5AC5F56C">
            <wp:extent cx="5029200" cy="2286000"/>
            <wp:effectExtent l="0" t="0" r="0" b="0"/>
            <wp:docPr id="16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5.jpeg"/>
                    <pic:cNvPicPr/>
                  </pic:nvPicPr>
                  <pic:blipFill>
                    <a:blip r:embed="rId115" cstate="print"/>
                    <a:stretch>
                      <a:fillRect/>
                    </a:stretch>
                  </pic:blipFill>
                  <pic:spPr>
                    <a:xfrm>
                      <a:off x="0" y="0"/>
                      <a:ext cx="5029200" cy="2286000"/>
                    </a:xfrm>
                    <a:prstGeom prst="rect">
                      <a:avLst/>
                    </a:prstGeom>
                  </pic:spPr>
                </pic:pic>
              </a:graphicData>
            </a:graphic>
          </wp:inline>
        </w:drawing>
      </w:r>
    </w:p>
    <w:p w14:paraId="429663FC" w14:textId="77777777" w:rsidR="00551168" w:rsidRDefault="00551168">
      <w:pPr>
        <w:pStyle w:val="BodyText"/>
        <w:spacing w:before="10"/>
        <w:rPr>
          <w:sz w:val="6"/>
        </w:rPr>
      </w:pPr>
    </w:p>
    <w:p w14:paraId="1E868D1F" w14:textId="77777777" w:rsidR="00551168" w:rsidRDefault="00647E4E">
      <w:pPr>
        <w:spacing w:before="63"/>
        <w:ind w:left="4319"/>
        <w:rPr>
          <w:sz w:val="20"/>
        </w:rPr>
      </w:pPr>
      <w:r>
        <w:rPr>
          <w:w w:val="110"/>
          <w:sz w:val="20"/>
        </w:rPr>
        <w:t>(a) Combined</w:t>
      </w:r>
    </w:p>
    <w:p w14:paraId="2AE0982F" w14:textId="77777777" w:rsidR="00551168" w:rsidRDefault="00647E4E">
      <w:pPr>
        <w:pStyle w:val="BodyText"/>
        <w:spacing w:before="8"/>
        <w:rPr>
          <w:sz w:val="19"/>
        </w:rPr>
      </w:pPr>
      <w:r>
        <w:rPr>
          <w:noProof/>
          <w:lang w:val="en-GB" w:eastAsia="en-GB"/>
        </w:rPr>
        <w:drawing>
          <wp:anchor distT="0" distB="0" distL="0" distR="0" simplePos="0" relativeHeight="65" behindDoc="0" locked="0" layoutInCell="1" allowOverlap="1" wp14:anchorId="77650E6B" wp14:editId="7AE70512">
            <wp:simplePos x="0" y="0"/>
            <wp:positionH relativeFrom="page">
              <wp:posOffset>994292</wp:posOffset>
            </wp:positionH>
            <wp:positionV relativeFrom="paragraph">
              <wp:posOffset>168673</wp:posOffset>
            </wp:positionV>
            <wp:extent cx="2541270" cy="883920"/>
            <wp:effectExtent l="0" t="0" r="0" b="0"/>
            <wp:wrapTopAndBottom/>
            <wp:docPr id="17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6.jpeg"/>
                    <pic:cNvPicPr/>
                  </pic:nvPicPr>
                  <pic:blipFill>
                    <a:blip r:embed="rId116" cstate="print"/>
                    <a:stretch>
                      <a:fillRect/>
                    </a:stretch>
                  </pic:blipFill>
                  <pic:spPr>
                    <a:xfrm>
                      <a:off x="0" y="0"/>
                      <a:ext cx="2541270" cy="883920"/>
                    </a:xfrm>
                    <a:prstGeom prst="rect">
                      <a:avLst/>
                    </a:prstGeom>
                  </pic:spPr>
                </pic:pic>
              </a:graphicData>
            </a:graphic>
          </wp:anchor>
        </w:drawing>
      </w:r>
      <w:r>
        <w:rPr>
          <w:noProof/>
          <w:lang w:val="en-GB" w:eastAsia="en-GB"/>
        </w:rPr>
        <w:drawing>
          <wp:anchor distT="0" distB="0" distL="0" distR="0" simplePos="0" relativeHeight="66" behindDoc="0" locked="0" layoutInCell="1" allowOverlap="1" wp14:anchorId="0BBA7A74" wp14:editId="0BF871CF">
            <wp:simplePos x="0" y="0"/>
            <wp:positionH relativeFrom="page">
              <wp:posOffset>4177639</wp:posOffset>
            </wp:positionH>
            <wp:positionV relativeFrom="paragraph">
              <wp:posOffset>184597</wp:posOffset>
            </wp:positionV>
            <wp:extent cx="2628900" cy="914400"/>
            <wp:effectExtent l="0" t="0" r="0" b="0"/>
            <wp:wrapTopAndBottom/>
            <wp:docPr id="17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7.jpeg"/>
                    <pic:cNvPicPr/>
                  </pic:nvPicPr>
                  <pic:blipFill>
                    <a:blip r:embed="rId117" cstate="print"/>
                    <a:stretch>
                      <a:fillRect/>
                    </a:stretch>
                  </pic:blipFill>
                  <pic:spPr>
                    <a:xfrm>
                      <a:off x="0" y="0"/>
                      <a:ext cx="2628900" cy="914400"/>
                    </a:xfrm>
                    <a:prstGeom prst="rect">
                      <a:avLst/>
                    </a:prstGeom>
                  </pic:spPr>
                </pic:pic>
              </a:graphicData>
            </a:graphic>
          </wp:anchor>
        </w:drawing>
      </w:r>
    </w:p>
    <w:p w14:paraId="053B0637" w14:textId="77777777" w:rsidR="00551168" w:rsidRDefault="00551168">
      <w:pPr>
        <w:pStyle w:val="BodyText"/>
        <w:spacing w:before="7"/>
        <w:rPr>
          <w:sz w:val="16"/>
        </w:rPr>
      </w:pPr>
    </w:p>
    <w:p w14:paraId="446A15DE" w14:textId="77777777" w:rsidR="00551168" w:rsidRDefault="00647E4E">
      <w:pPr>
        <w:tabs>
          <w:tab w:val="left" w:pos="6217"/>
        </w:tabs>
        <w:ind w:left="1371"/>
        <w:rPr>
          <w:sz w:val="20"/>
        </w:rPr>
      </w:pPr>
      <w:r>
        <w:rPr>
          <w:w w:val="110"/>
          <w:sz w:val="20"/>
        </w:rPr>
        <w:t>(b)</w:t>
      </w:r>
      <w:r>
        <w:rPr>
          <w:spacing w:val="9"/>
          <w:w w:val="110"/>
          <w:sz w:val="20"/>
        </w:rPr>
        <w:t xml:space="preserve"> </w:t>
      </w:r>
      <w:r>
        <w:rPr>
          <w:w w:val="110"/>
          <w:sz w:val="20"/>
        </w:rPr>
        <w:t>CCBill</w:t>
      </w:r>
      <w:r>
        <w:rPr>
          <w:spacing w:val="10"/>
          <w:w w:val="110"/>
          <w:sz w:val="20"/>
        </w:rPr>
        <w:t xml:space="preserve"> </w:t>
      </w:r>
      <w:r>
        <w:rPr>
          <w:w w:val="110"/>
          <w:sz w:val="20"/>
        </w:rPr>
        <w:t>Participants</w:t>
      </w:r>
      <w:r>
        <w:rPr>
          <w:w w:val="110"/>
          <w:sz w:val="20"/>
        </w:rPr>
        <w:tab/>
        <w:t>(c) Non-CCBill</w:t>
      </w:r>
      <w:r>
        <w:rPr>
          <w:spacing w:val="19"/>
          <w:w w:val="110"/>
          <w:sz w:val="20"/>
        </w:rPr>
        <w:t xml:space="preserve"> </w:t>
      </w:r>
      <w:r>
        <w:rPr>
          <w:w w:val="110"/>
          <w:sz w:val="20"/>
        </w:rPr>
        <w:t>Participants</w:t>
      </w:r>
    </w:p>
    <w:p w14:paraId="34D5ADBB" w14:textId="77777777" w:rsidR="00551168" w:rsidRDefault="00551168">
      <w:pPr>
        <w:pStyle w:val="BodyText"/>
        <w:spacing w:before="4"/>
        <w:rPr>
          <w:sz w:val="19"/>
        </w:rPr>
      </w:pPr>
    </w:p>
    <w:p w14:paraId="0476AEBC" w14:textId="77777777" w:rsidR="00551168" w:rsidRDefault="00647E4E">
      <w:pPr>
        <w:pStyle w:val="BodyText"/>
        <w:spacing w:before="1"/>
        <w:ind w:left="3304"/>
      </w:pPr>
      <w:r>
        <w:t>Figure 69: Survey: Question 13</w:t>
      </w:r>
    </w:p>
    <w:p w14:paraId="581A26EE" w14:textId="77777777" w:rsidR="00551168" w:rsidRDefault="00551168">
      <w:pPr>
        <w:sectPr w:rsidR="00551168">
          <w:pgSz w:w="12240" w:h="15840"/>
          <w:pgMar w:top="1500" w:right="0" w:bottom="1300" w:left="1200" w:header="0" w:footer="1110" w:gutter="0"/>
          <w:cols w:space="720"/>
        </w:sectPr>
      </w:pPr>
    </w:p>
    <w:p w14:paraId="7E5460FC" w14:textId="77777777" w:rsidR="00551168" w:rsidRDefault="00551168">
      <w:pPr>
        <w:pStyle w:val="BodyText"/>
        <w:spacing w:before="11"/>
        <w:rPr>
          <w:sz w:val="23"/>
        </w:rPr>
      </w:pPr>
    </w:p>
    <w:p w14:paraId="06198C4D" w14:textId="77777777" w:rsidR="00551168" w:rsidRDefault="00647E4E">
      <w:pPr>
        <w:pStyle w:val="BodyText"/>
        <w:ind w:left="828"/>
        <w:rPr>
          <w:sz w:val="20"/>
        </w:rPr>
      </w:pPr>
      <w:r>
        <w:rPr>
          <w:noProof/>
          <w:sz w:val="20"/>
          <w:lang w:val="en-GB" w:eastAsia="en-GB"/>
        </w:rPr>
        <w:drawing>
          <wp:inline distT="0" distB="0" distL="0" distR="0" wp14:anchorId="5532D87B" wp14:editId="1AA7CF10">
            <wp:extent cx="5212080" cy="2255520"/>
            <wp:effectExtent l="0" t="0" r="0" b="0"/>
            <wp:docPr id="175"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8.jpeg"/>
                    <pic:cNvPicPr/>
                  </pic:nvPicPr>
                  <pic:blipFill>
                    <a:blip r:embed="rId118" cstate="print"/>
                    <a:stretch>
                      <a:fillRect/>
                    </a:stretch>
                  </pic:blipFill>
                  <pic:spPr>
                    <a:xfrm>
                      <a:off x="0" y="0"/>
                      <a:ext cx="5212080" cy="2255520"/>
                    </a:xfrm>
                    <a:prstGeom prst="rect">
                      <a:avLst/>
                    </a:prstGeom>
                  </pic:spPr>
                </pic:pic>
              </a:graphicData>
            </a:graphic>
          </wp:inline>
        </w:drawing>
      </w:r>
    </w:p>
    <w:p w14:paraId="1D28170E" w14:textId="77777777" w:rsidR="00551168" w:rsidRDefault="00551168">
      <w:pPr>
        <w:pStyle w:val="BodyText"/>
        <w:spacing w:before="11"/>
        <w:rPr>
          <w:sz w:val="7"/>
        </w:rPr>
      </w:pPr>
    </w:p>
    <w:p w14:paraId="26092697" w14:textId="77777777" w:rsidR="00551168" w:rsidRDefault="00647E4E">
      <w:pPr>
        <w:spacing w:before="63"/>
        <w:ind w:left="4319"/>
        <w:rPr>
          <w:sz w:val="20"/>
        </w:rPr>
      </w:pPr>
      <w:r>
        <w:rPr>
          <w:w w:val="110"/>
          <w:sz w:val="20"/>
        </w:rPr>
        <w:t>(a) Combined</w:t>
      </w:r>
    </w:p>
    <w:p w14:paraId="481A32AA" w14:textId="77777777" w:rsidR="00551168" w:rsidRDefault="00647E4E">
      <w:pPr>
        <w:pStyle w:val="BodyText"/>
        <w:spacing w:before="7"/>
        <w:rPr>
          <w:sz w:val="19"/>
        </w:rPr>
      </w:pPr>
      <w:r>
        <w:rPr>
          <w:noProof/>
          <w:lang w:val="en-GB" w:eastAsia="en-GB"/>
        </w:rPr>
        <w:drawing>
          <wp:anchor distT="0" distB="0" distL="0" distR="0" simplePos="0" relativeHeight="67" behindDoc="0" locked="0" layoutInCell="1" allowOverlap="1" wp14:anchorId="32BF4D43" wp14:editId="7003E2DF">
            <wp:simplePos x="0" y="0"/>
            <wp:positionH relativeFrom="page">
              <wp:posOffset>986854</wp:posOffset>
            </wp:positionH>
            <wp:positionV relativeFrom="paragraph">
              <wp:posOffset>216052</wp:posOffset>
            </wp:positionV>
            <wp:extent cx="2362581" cy="1129284"/>
            <wp:effectExtent l="0" t="0" r="0" b="0"/>
            <wp:wrapTopAndBottom/>
            <wp:docPr id="177"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9.jpeg"/>
                    <pic:cNvPicPr/>
                  </pic:nvPicPr>
                  <pic:blipFill>
                    <a:blip r:embed="rId119" cstate="print"/>
                    <a:stretch>
                      <a:fillRect/>
                    </a:stretch>
                  </pic:blipFill>
                  <pic:spPr>
                    <a:xfrm>
                      <a:off x="0" y="0"/>
                      <a:ext cx="2362581" cy="1129284"/>
                    </a:xfrm>
                    <a:prstGeom prst="rect">
                      <a:avLst/>
                    </a:prstGeom>
                  </pic:spPr>
                </pic:pic>
              </a:graphicData>
            </a:graphic>
          </wp:anchor>
        </w:drawing>
      </w:r>
      <w:r>
        <w:rPr>
          <w:noProof/>
          <w:lang w:val="en-GB" w:eastAsia="en-GB"/>
        </w:rPr>
        <w:drawing>
          <wp:anchor distT="0" distB="0" distL="0" distR="0" simplePos="0" relativeHeight="68" behindDoc="0" locked="0" layoutInCell="1" allowOverlap="1" wp14:anchorId="6023758D" wp14:editId="4B619BD5">
            <wp:simplePos x="0" y="0"/>
            <wp:positionH relativeFrom="page">
              <wp:posOffset>4177639</wp:posOffset>
            </wp:positionH>
            <wp:positionV relativeFrom="paragraph">
              <wp:posOffset>168342</wp:posOffset>
            </wp:positionV>
            <wp:extent cx="2528315" cy="1216152"/>
            <wp:effectExtent l="0" t="0" r="0" b="0"/>
            <wp:wrapTopAndBottom/>
            <wp:docPr id="179"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00.jpeg"/>
                    <pic:cNvPicPr/>
                  </pic:nvPicPr>
                  <pic:blipFill>
                    <a:blip r:embed="rId120" cstate="print"/>
                    <a:stretch>
                      <a:fillRect/>
                    </a:stretch>
                  </pic:blipFill>
                  <pic:spPr>
                    <a:xfrm>
                      <a:off x="0" y="0"/>
                      <a:ext cx="2528315" cy="1216152"/>
                    </a:xfrm>
                    <a:prstGeom prst="rect">
                      <a:avLst/>
                    </a:prstGeom>
                  </pic:spPr>
                </pic:pic>
              </a:graphicData>
            </a:graphic>
          </wp:anchor>
        </w:drawing>
      </w:r>
    </w:p>
    <w:p w14:paraId="30168C5C" w14:textId="77777777" w:rsidR="00551168" w:rsidRDefault="00647E4E">
      <w:pPr>
        <w:tabs>
          <w:tab w:val="left" w:pos="6217"/>
        </w:tabs>
        <w:spacing w:before="127"/>
        <w:ind w:left="1371"/>
        <w:rPr>
          <w:sz w:val="20"/>
        </w:rPr>
      </w:pPr>
      <w:r>
        <w:rPr>
          <w:w w:val="110"/>
          <w:sz w:val="20"/>
        </w:rPr>
        <w:t>(b)</w:t>
      </w:r>
      <w:r>
        <w:rPr>
          <w:spacing w:val="9"/>
          <w:w w:val="110"/>
          <w:sz w:val="20"/>
        </w:rPr>
        <w:t xml:space="preserve"> </w:t>
      </w:r>
      <w:r>
        <w:rPr>
          <w:w w:val="110"/>
          <w:sz w:val="20"/>
        </w:rPr>
        <w:t>CCBill</w:t>
      </w:r>
      <w:r>
        <w:rPr>
          <w:spacing w:val="10"/>
          <w:w w:val="110"/>
          <w:sz w:val="20"/>
        </w:rPr>
        <w:t xml:space="preserve"> </w:t>
      </w:r>
      <w:r>
        <w:rPr>
          <w:w w:val="110"/>
          <w:sz w:val="20"/>
        </w:rPr>
        <w:t>Participants</w:t>
      </w:r>
      <w:r>
        <w:rPr>
          <w:w w:val="110"/>
          <w:sz w:val="20"/>
        </w:rPr>
        <w:tab/>
        <w:t>(c) Non-CCBill</w:t>
      </w:r>
      <w:r>
        <w:rPr>
          <w:spacing w:val="19"/>
          <w:w w:val="110"/>
          <w:sz w:val="20"/>
        </w:rPr>
        <w:t xml:space="preserve"> </w:t>
      </w:r>
      <w:r>
        <w:rPr>
          <w:w w:val="110"/>
          <w:sz w:val="20"/>
        </w:rPr>
        <w:t>Participants</w:t>
      </w:r>
    </w:p>
    <w:p w14:paraId="6C136EC6" w14:textId="77777777" w:rsidR="00551168" w:rsidRDefault="00551168">
      <w:pPr>
        <w:pStyle w:val="BodyText"/>
        <w:spacing w:before="4"/>
        <w:rPr>
          <w:sz w:val="19"/>
        </w:rPr>
      </w:pPr>
    </w:p>
    <w:p w14:paraId="408D9B77" w14:textId="77777777" w:rsidR="00551168" w:rsidRDefault="00647E4E">
      <w:pPr>
        <w:pStyle w:val="BodyText"/>
        <w:spacing w:before="1"/>
        <w:ind w:left="3304"/>
      </w:pPr>
      <w:r>
        <w:t>Figure 70: Survey: Question 14</w:t>
      </w:r>
    </w:p>
    <w:p w14:paraId="1391EFB0" w14:textId="77777777" w:rsidR="00551168" w:rsidRDefault="00551168">
      <w:pPr>
        <w:sectPr w:rsidR="00551168">
          <w:pgSz w:w="12240" w:h="15840"/>
          <w:pgMar w:top="1500" w:right="0" w:bottom="1300" w:left="1200" w:header="0" w:footer="1110" w:gutter="0"/>
          <w:cols w:space="720"/>
        </w:sectPr>
      </w:pPr>
    </w:p>
    <w:p w14:paraId="60A4E30A" w14:textId="77777777" w:rsidR="00551168" w:rsidRDefault="00551168">
      <w:pPr>
        <w:pStyle w:val="BodyText"/>
        <w:spacing w:before="9"/>
        <w:rPr>
          <w:sz w:val="19"/>
        </w:rPr>
      </w:pPr>
    </w:p>
    <w:p w14:paraId="30A6E800" w14:textId="77777777" w:rsidR="00551168" w:rsidRDefault="00647E4E">
      <w:pPr>
        <w:pStyle w:val="BodyText"/>
        <w:ind w:left="1803"/>
        <w:rPr>
          <w:sz w:val="20"/>
        </w:rPr>
      </w:pPr>
      <w:r>
        <w:rPr>
          <w:noProof/>
          <w:sz w:val="20"/>
          <w:lang w:val="en-GB" w:eastAsia="en-GB"/>
        </w:rPr>
        <w:drawing>
          <wp:inline distT="0" distB="0" distL="0" distR="0" wp14:anchorId="7AA40CA6" wp14:editId="02862715">
            <wp:extent cx="3958590" cy="2274570"/>
            <wp:effectExtent l="0" t="0" r="0" b="0"/>
            <wp:docPr id="18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1.jpeg"/>
                    <pic:cNvPicPr/>
                  </pic:nvPicPr>
                  <pic:blipFill>
                    <a:blip r:embed="rId121" cstate="print"/>
                    <a:stretch>
                      <a:fillRect/>
                    </a:stretch>
                  </pic:blipFill>
                  <pic:spPr>
                    <a:xfrm>
                      <a:off x="0" y="0"/>
                      <a:ext cx="3958590" cy="2274570"/>
                    </a:xfrm>
                    <a:prstGeom prst="rect">
                      <a:avLst/>
                    </a:prstGeom>
                  </pic:spPr>
                </pic:pic>
              </a:graphicData>
            </a:graphic>
          </wp:inline>
        </w:drawing>
      </w:r>
    </w:p>
    <w:p w14:paraId="0E1F1B06" w14:textId="77777777" w:rsidR="00551168" w:rsidRDefault="00647E4E">
      <w:pPr>
        <w:spacing w:before="100"/>
        <w:ind w:left="4319"/>
        <w:rPr>
          <w:sz w:val="20"/>
        </w:rPr>
      </w:pPr>
      <w:r>
        <w:rPr>
          <w:w w:val="110"/>
          <w:sz w:val="20"/>
        </w:rPr>
        <w:t>(a) Combined</w:t>
      </w:r>
    </w:p>
    <w:p w14:paraId="5A5C728B" w14:textId="77777777" w:rsidR="00551168" w:rsidRDefault="00647E4E">
      <w:pPr>
        <w:pStyle w:val="BodyText"/>
        <w:spacing w:before="8"/>
        <w:rPr>
          <w:sz w:val="19"/>
        </w:rPr>
      </w:pPr>
      <w:r>
        <w:rPr>
          <w:noProof/>
          <w:lang w:val="en-GB" w:eastAsia="en-GB"/>
        </w:rPr>
        <w:drawing>
          <wp:anchor distT="0" distB="0" distL="0" distR="0" simplePos="0" relativeHeight="69" behindDoc="0" locked="0" layoutInCell="1" allowOverlap="1" wp14:anchorId="6F95FDF5" wp14:editId="683C9C16">
            <wp:simplePos x="0" y="0"/>
            <wp:positionH relativeFrom="page">
              <wp:posOffset>971994</wp:posOffset>
            </wp:positionH>
            <wp:positionV relativeFrom="paragraph">
              <wp:posOffset>168679</wp:posOffset>
            </wp:positionV>
            <wp:extent cx="2598420" cy="1141094"/>
            <wp:effectExtent l="0" t="0" r="0" b="0"/>
            <wp:wrapTopAndBottom/>
            <wp:docPr id="18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2.jpeg"/>
                    <pic:cNvPicPr/>
                  </pic:nvPicPr>
                  <pic:blipFill>
                    <a:blip r:embed="rId122" cstate="print"/>
                    <a:stretch>
                      <a:fillRect/>
                    </a:stretch>
                  </pic:blipFill>
                  <pic:spPr>
                    <a:xfrm>
                      <a:off x="0" y="0"/>
                      <a:ext cx="2598420" cy="1141094"/>
                    </a:xfrm>
                    <a:prstGeom prst="rect">
                      <a:avLst/>
                    </a:prstGeom>
                  </pic:spPr>
                </pic:pic>
              </a:graphicData>
            </a:graphic>
          </wp:anchor>
        </w:drawing>
      </w:r>
      <w:r>
        <w:rPr>
          <w:noProof/>
          <w:lang w:val="en-GB" w:eastAsia="en-GB"/>
        </w:rPr>
        <w:drawing>
          <wp:anchor distT="0" distB="0" distL="0" distR="0" simplePos="0" relativeHeight="70" behindDoc="0" locked="0" layoutInCell="1" allowOverlap="1" wp14:anchorId="783CE11D" wp14:editId="52950FAB">
            <wp:simplePos x="0" y="0"/>
            <wp:positionH relativeFrom="page">
              <wp:posOffset>4177639</wp:posOffset>
            </wp:positionH>
            <wp:positionV relativeFrom="paragraph">
              <wp:posOffset>368024</wp:posOffset>
            </wp:positionV>
            <wp:extent cx="2662618" cy="966977"/>
            <wp:effectExtent l="0" t="0" r="0" b="0"/>
            <wp:wrapTopAndBottom/>
            <wp:docPr id="185"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3.jpeg"/>
                    <pic:cNvPicPr/>
                  </pic:nvPicPr>
                  <pic:blipFill>
                    <a:blip r:embed="rId123" cstate="print"/>
                    <a:stretch>
                      <a:fillRect/>
                    </a:stretch>
                  </pic:blipFill>
                  <pic:spPr>
                    <a:xfrm>
                      <a:off x="0" y="0"/>
                      <a:ext cx="2662618" cy="966977"/>
                    </a:xfrm>
                    <a:prstGeom prst="rect">
                      <a:avLst/>
                    </a:prstGeom>
                  </pic:spPr>
                </pic:pic>
              </a:graphicData>
            </a:graphic>
          </wp:anchor>
        </w:drawing>
      </w:r>
    </w:p>
    <w:p w14:paraId="27A335A2" w14:textId="77777777" w:rsidR="00551168" w:rsidRDefault="00647E4E">
      <w:pPr>
        <w:tabs>
          <w:tab w:val="left" w:pos="6217"/>
        </w:tabs>
        <w:spacing w:before="48"/>
        <w:ind w:left="1371"/>
        <w:rPr>
          <w:sz w:val="20"/>
        </w:rPr>
      </w:pPr>
      <w:r>
        <w:rPr>
          <w:w w:val="110"/>
          <w:sz w:val="20"/>
        </w:rPr>
        <w:t>(b)</w:t>
      </w:r>
      <w:r>
        <w:rPr>
          <w:spacing w:val="9"/>
          <w:w w:val="110"/>
          <w:sz w:val="20"/>
        </w:rPr>
        <w:t xml:space="preserve"> </w:t>
      </w:r>
      <w:r>
        <w:rPr>
          <w:w w:val="110"/>
          <w:sz w:val="20"/>
        </w:rPr>
        <w:t>CCBill</w:t>
      </w:r>
      <w:r>
        <w:rPr>
          <w:spacing w:val="10"/>
          <w:w w:val="110"/>
          <w:sz w:val="20"/>
        </w:rPr>
        <w:t xml:space="preserve"> </w:t>
      </w:r>
      <w:r>
        <w:rPr>
          <w:w w:val="110"/>
          <w:sz w:val="20"/>
        </w:rPr>
        <w:t>Participants</w:t>
      </w:r>
      <w:r>
        <w:rPr>
          <w:w w:val="110"/>
          <w:sz w:val="20"/>
        </w:rPr>
        <w:tab/>
        <w:t>(c) Non-CCBill</w:t>
      </w:r>
      <w:r>
        <w:rPr>
          <w:spacing w:val="19"/>
          <w:w w:val="110"/>
          <w:sz w:val="20"/>
        </w:rPr>
        <w:t xml:space="preserve"> </w:t>
      </w:r>
      <w:r>
        <w:rPr>
          <w:w w:val="110"/>
          <w:sz w:val="20"/>
        </w:rPr>
        <w:t>Participants</w:t>
      </w:r>
    </w:p>
    <w:p w14:paraId="3B4D5A59" w14:textId="77777777" w:rsidR="00551168" w:rsidRDefault="00551168">
      <w:pPr>
        <w:pStyle w:val="BodyText"/>
        <w:spacing w:before="5"/>
        <w:rPr>
          <w:sz w:val="19"/>
        </w:rPr>
      </w:pPr>
    </w:p>
    <w:p w14:paraId="218FE1A6" w14:textId="77777777" w:rsidR="00551168" w:rsidRDefault="00647E4E">
      <w:pPr>
        <w:pStyle w:val="BodyText"/>
        <w:ind w:left="3304"/>
      </w:pPr>
      <w:r>
        <w:t>Figure 71: Survey: Question 15</w:t>
      </w:r>
    </w:p>
    <w:p w14:paraId="27D06490" w14:textId="77777777" w:rsidR="00551168" w:rsidRDefault="00551168">
      <w:pPr>
        <w:sectPr w:rsidR="00551168">
          <w:pgSz w:w="12240" w:h="15840"/>
          <w:pgMar w:top="1500" w:right="0" w:bottom="1300" w:left="1200" w:header="0" w:footer="1110" w:gutter="0"/>
          <w:cols w:space="720"/>
        </w:sectPr>
      </w:pPr>
    </w:p>
    <w:p w14:paraId="00AEB831" w14:textId="77777777" w:rsidR="00551168" w:rsidRDefault="00551168">
      <w:pPr>
        <w:pStyle w:val="BodyText"/>
        <w:spacing w:before="5"/>
        <w:rPr>
          <w:sz w:val="9"/>
        </w:rPr>
      </w:pPr>
    </w:p>
    <w:p w14:paraId="49DCD50A" w14:textId="77777777" w:rsidR="00551168" w:rsidRDefault="00647E4E">
      <w:pPr>
        <w:spacing w:before="41"/>
        <w:ind w:left="330"/>
        <w:rPr>
          <w:b/>
          <w:sz w:val="34"/>
        </w:rPr>
      </w:pPr>
      <w:r>
        <w:rPr>
          <w:b/>
          <w:w w:val="115"/>
          <w:sz w:val="34"/>
        </w:rPr>
        <w:t>References</w:t>
      </w:r>
    </w:p>
    <w:p w14:paraId="37E5C50A" w14:textId="77777777" w:rsidR="00551168" w:rsidRDefault="00647E4E">
      <w:pPr>
        <w:pStyle w:val="ListParagraph"/>
        <w:numPr>
          <w:ilvl w:val="0"/>
          <w:numId w:val="1"/>
        </w:numPr>
        <w:tabs>
          <w:tab w:val="left" w:pos="813"/>
        </w:tabs>
        <w:spacing w:before="298"/>
        <w:ind w:hanging="366"/>
        <w:jc w:val="left"/>
        <w:rPr>
          <w:sz w:val="24"/>
        </w:rPr>
      </w:pPr>
      <w:r>
        <w:rPr>
          <w:w w:val="105"/>
          <w:sz w:val="24"/>
        </w:rPr>
        <w:t>Model target generator user</w:t>
      </w:r>
      <w:r>
        <w:rPr>
          <w:spacing w:val="60"/>
          <w:w w:val="105"/>
          <w:sz w:val="24"/>
        </w:rPr>
        <w:t xml:space="preserve"> </w:t>
      </w:r>
      <w:r>
        <w:rPr>
          <w:w w:val="105"/>
          <w:sz w:val="24"/>
        </w:rPr>
        <w:t>guide.</w:t>
      </w:r>
    </w:p>
    <w:p w14:paraId="04C4DEDD" w14:textId="77777777" w:rsidR="00551168" w:rsidRDefault="00551168">
      <w:pPr>
        <w:pStyle w:val="BodyText"/>
        <w:spacing w:before="10"/>
        <w:rPr>
          <w:sz w:val="21"/>
        </w:rPr>
      </w:pPr>
    </w:p>
    <w:p w14:paraId="0FA669AD" w14:textId="77777777" w:rsidR="00551168" w:rsidRDefault="00647E4E">
      <w:pPr>
        <w:pStyle w:val="ListParagraph"/>
        <w:numPr>
          <w:ilvl w:val="0"/>
          <w:numId w:val="1"/>
        </w:numPr>
        <w:tabs>
          <w:tab w:val="left" w:pos="813"/>
        </w:tabs>
        <w:spacing w:before="1"/>
        <w:ind w:hanging="366"/>
        <w:jc w:val="left"/>
        <w:rPr>
          <w:sz w:val="24"/>
        </w:rPr>
      </w:pPr>
      <w:r>
        <w:rPr>
          <w:w w:val="105"/>
          <w:sz w:val="24"/>
        </w:rPr>
        <w:t>Optimizing target detection and tracking</w:t>
      </w:r>
      <w:r>
        <w:rPr>
          <w:spacing w:val="18"/>
          <w:w w:val="105"/>
          <w:sz w:val="24"/>
        </w:rPr>
        <w:t xml:space="preserve"> </w:t>
      </w:r>
      <w:r>
        <w:rPr>
          <w:spacing w:val="-3"/>
          <w:w w:val="105"/>
          <w:sz w:val="24"/>
        </w:rPr>
        <w:t>stability.</w:t>
      </w:r>
    </w:p>
    <w:p w14:paraId="7E30DDD2" w14:textId="77777777" w:rsidR="00551168" w:rsidRDefault="00551168">
      <w:pPr>
        <w:pStyle w:val="BodyText"/>
        <w:spacing w:before="10"/>
        <w:rPr>
          <w:sz w:val="21"/>
        </w:rPr>
      </w:pPr>
    </w:p>
    <w:p w14:paraId="33BAC889" w14:textId="77777777" w:rsidR="00551168" w:rsidRDefault="00647E4E">
      <w:pPr>
        <w:pStyle w:val="ListParagraph"/>
        <w:numPr>
          <w:ilvl w:val="0"/>
          <w:numId w:val="1"/>
        </w:numPr>
        <w:tabs>
          <w:tab w:val="left" w:pos="813"/>
        </w:tabs>
        <w:spacing w:before="1"/>
        <w:ind w:hanging="366"/>
        <w:jc w:val="left"/>
        <w:rPr>
          <w:sz w:val="24"/>
        </w:rPr>
      </w:pPr>
      <w:r>
        <w:rPr>
          <w:w w:val="105"/>
          <w:sz w:val="24"/>
        </w:rPr>
        <w:t xml:space="preserve">Advances in computer vision. </w:t>
      </w:r>
      <w:r>
        <w:rPr>
          <w:i/>
          <w:spacing w:val="-3"/>
          <w:w w:val="105"/>
          <w:sz w:val="24"/>
        </w:rPr>
        <w:t xml:space="preserve">Advances </w:t>
      </w:r>
      <w:r>
        <w:rPr>
          <w:i/>
          <w:w w:val="105"/>
          <w:sz w:val="24"/>
        </w:rPr>
        <w:t>in Intelligent Systems and Computing</w:t>
      </w:r>
      <w:r>
        <w:rPr>
          <w:w w:val="105"/>
          <w:sz w:val="24"/>
        </w:rPr>
        <w:t>,</w:t>
      </w:r>
      <w:r>
        <w:rPr>
          <w:spacing w:val="55"/>
          <w:w w:val="105"/>
          <w:sz w:val="24"/>
        </w:rPr>
        <w:t xml:space="preserve"> </w:t>
      </w:r>
      <w:r>
        <w:rPr>
          <w:w w:val="105"/>
          <w:sz w:val="24"/>
        </w:rPr>
        <w:t>2020.</w:t>
      </w:r>
    </w:p>
    <w:p w14:paraId="1FAC045E" w14:textId="77777777" w:rsidR="00551168" w:rsidRDefault="00551168">
      <w:pPr>
        <w:pStyle w:val="BodyText"/>
        <w:spacing w:before="10"/>
        <w:rPr>
          <w:sz w:val="21"/>
        </w:rPr>
      </w:pPr>
    </w:p>
    <w:p w14:paraId="25304066" w14:textId="77777777" w:rsidR="00551168" w:rsidRDefault="00647E4E">
      <w:pPr>
        <w:pStyle w:val="ListParagraph"/>
        <w:numPr>
          <w:ilvl w:val="0"/>
          <w:numId w:val="1"/>
        </w:numPr>
        <w:tabs>
          <w:tab w:val="left" w:pos="813"/>
        </w:tabs>
        <w:spacing w:before="1" w:line="312" w:lineRule="auto"/>
        <w:ind w:left="811" w:right="1529"/>
        <w:jc w:val="both"/>
        <w:rPr>
          <w:sz w:val="24"/>
        </w:rPr>
      </w:pPr>
      <w:r>
        <w:rPr>
          <w:w w:val="105"/>
          <w:sz w:val="24"/>
        </w:rPr>
        <w:t xml:space="preserve">Gediminas Adomavicius and Alexander </w:t>
      </w:r>
      <w:r>
        <w:rPr>
          <w:spacing w:val="-3"/>
          <w:w w:val="105"/>
          <w:sz w:val="24"/>
        </w:rPr>
        <w:t xml:space="preserve">Tuzhilin. </w:t>
      </w:r>
      <w:r>
        <w:rPr>
          <w:i/>
          <w:w w:val="105"/>
          <w:sz w:val="24"/>
        </w:rPr>
        <w:t xml:space="preserve">Context-Aware </w:t>
      </w:r>
      <w:r>
        <w:rPr>
          <w:i/>
          <w:spacing w:val="-4"/>
          <w:w w:val="105"/>
          <w:sz w:val="24"/>
        </w:rPr>
        <w:t xml:space="preserve">Recommender </w:t>
      </w:r>
      <w:r>
        <w:rPr>
          <w:i/>
          <w:w w:val="105"/>
          <w:sz w:val="24"/>
        </w:rPr>
        <w:t>Sys- tems</w:t>
      </w:r>
      <w:r>
        <w:rPr>
          <w:w w:val="105"/>
          <w:sz w:val="24"/>
        </w:rPr>
        <w:t>, pages 217–253. Springer US, Boston, MA,</w:t>
      </w:r>
      <w:r>
        <w:rPr>
          <w:spacing w:val="44"/>
          <w:w w:val="105"/>
          <w:sz w:val="24"/>
        </w:rPr>
        <w:t xml:space="preserve"> </w:t>
      </w:r>
      <w:r>
        <w:rPr>
          <w:w w:val="105"/>
          <w:sz w:val="24"/>
        </w:rPr>
        <w:t>2011.</w:t>
      </w:r>
    </w:p>
    <w:p w14:paraId="47235003" w14:textId="77777777" w:rsidR="00551168" w:rsidRDefault="00647E4E">
      <w:pPr>
        <w:pStyle w:val="ListParagraph"/>
        <w:numPr>
          <w:ilvl w:val="0"/>
          <w:numId w:val="1"/>
        </w:numPr>
        <w:tabs>
          <w:tab w:val="left" w:pos="813"/>
        </w:tabs>
        <w:spacing w:before="169" w:line="312" w:lineRule="auto"/>
        <w:ind w:left="811" w:right="1526"/>
        <w:jc w:val="both"/>
        <w:rPr>
          <w:sz w:val="24"/>
        </w:rPr>
      </w:pPr>
      <w:r>
        <w:rPr>
          <w:w w:val="105"/>
          <w:sz w:val="24"/>
        </w:rPr>
        <w:t xml:space="preserve">Omer Akgul, H. Ibrahim Penekli, and </w:t>
      </w:r>
      <w:r>
        <w:rPr>
          <w:spacing w:val="-4"/>
          <w:w w:val="105"/>
          <w:sz w:val="24"/>
        </w:rPr>
        <w:t xml:space="preserve">Yakup </w:t>
      </w:r>
      <w:r>
        <w:rPr>
          <w:w w:val="105"/>
          <w:sz w:val="24"/>
        </w:rPr>
        <w:t xml:space="preserve">Genc. Applying deep learning in aug- mented reality tracking. </w:t>
      </w:r>
      <w:r>
        <w:rPr>
          <w:i/>
          <w:w w:val="105"/>
          <w:sz w:val="24"/>
        </w:rPr>
        <w:t xml:space="preserve">2016 12th International </w:t>
      </w:r>
      <w:r>
        <w:rPr>
          <w:i/>
          <w:spacing w:val="-3"/>
          <w:w w:val="105"/>
          <w:sz w:val="24"/>
        </w:rPr>
        <w:t xml:space="preserve">Conference </w:t>
      </w:r>
      <w:r>
        <w:rPr>
          <w:i/>
          <w:w w:val="105"/>
          <w:sz w:val="24"/>
        </w:rPr>
        <w:t xml:space="preserve">on Signal-Image </w:t>
      </w:r>
      <w:r>
        <w:rPr>
          <w:i/>
          <w:spacing w:val="-6"/>
          <w:w w:val="105"/>
          <w:sz w:val="24"/>
        </w:rPr>
        <w:t>Tech-</w:t>
      </w:r>
      <w:r>
        <w:rPr>
          <w:i/>
          <w:spacing w:val="51"/>
          <w:w w:val="105"/>
          <w:sz w:val="24"/>
        </w:rPr>
        <w:t xml:space="preserve"> </w:t>
      </w:r>
      <w:r>
        <w:rPr>
          <w:i/>
          <w:w w:val="105"/>
          <w:sz w:val="24"/>
        </w:rPr>
        <w:t>nology Internet-Based Systems (SITIS)</w:t>
      </w:r>
      <w:r>
        <w:rPr>
          <w:w w:val="105"/>
          <w:sz w:val="24"/>
        </w:rPr>
        <w:t>, pages 47–54,</w:t>
      </w:r>
      <w:r>
        <w:rPr>
          <w:spacing w:val="54"/>
          <w:w w:val="105"/>
          <w:sz w:val="24"/>
        </w:rPr>
        <w:t xml:space="preserve"> </w:t>
      </w:r>
      <w:r>
        <w:rPr>
          <w:w w:val="105"/>
          <w:sz w:val="24"/>
        </w:rPr>
        <w:t>2016.</w:t>
      </w:r>
    </w:p>
    <w:p w14:paraId="30C15D74" w14:textId="77777777" w:rsidR="00551168" w:rsidRDefault="00647E4E">
      <w:pPr>
        <w:pStyle w:val="ListParagraph"/>
        <w:numPr>
          <w:ilvl w:val="0"/>
          <w:numId w:val="1"/>
        </w:numPr>
        <w:tabs>
          <w:tab w:val="left" w:pos="813"/>
        </w:tabs>
        <w:spacing w:before="169" w:line="312" w:lineRule="auto"/>
        <w:ind w:left="811" w:right="1530"/>
        <w:jc w:val="both"/>
        <w:rPr>
          <w:sz w:val="24"/>
        </w:rPr>
      </w:pPr>
      <w:r>
        <w:rPr>
          <w:w w:val="105"/>
          <w:sz w:val="24"/>
        </w:rPr>
        <w:t xml:space="preserve">Hassan Alhaija, </w:t>
      </w:r>
      <w:r>
        <w:rPr>
          <w:spacing w:val="-4"/>
          <w:w w:val="105"/>
          <w:sz w:val="24"/>
        </w:rPr>
        <w:t xml:space="preserve">Siva </w:t>
      </w:r>
      <w:r>
        <w:rPr>
          <w:w w:val="105"/>
          <w:sz w:val="24"/>
        </w:rPr>
        <w:t xml:space="preserve">Mustikovela, Lars Mescheder, Andreas Geiger, and Carsten Rother. Augmented reality meets computer vision : Efficient data generation for urban driving scenes. </w:t>
      </w:r>
      <w:r>
        <w:rPr>
          <w:i/>
          <w:w w:val="105"/>
          <w:sz w:val="24"/>
        </w:rPr>
        <w:t>International Journal of Computer</w:t>
      </w:r>
      <w:r>
        <w:rPr>
          <w:i/>
          <w:spacing w:val="33"/>
          <w:w w:val="105"/>
          <w:sz w:val="24"/>
        </w:rPr>
        <w:t xml:space="preserve"> </w:t>
      </w:r>
      <w:r>
        <w:rPr>
          <w:i/>
          <w:w w:val="105"/>
          <w:sz w:val="24"/>
        </w:rPr>
        <w:t>Vision</w:t>
      </w:r>
      <w:r>
        <w:rPr>
          <w:w w:val="105"/>
          <w:sz w:val="24"/>
        </w:rPr>
        <w:t>, 08 2017.</w:t>
      </w:r>
    </w:p>
    <w:p w14:paraId="052B073B" w14:textId="77777777" w:rsidR="00551168" w:rsidRDefault="00647E4E">
      <w:pPr>
        <w:pStyle w:val="ListParagraph"/>
        <w:numPr>
          <w:ilvl w:val="0"/>
          <w:numId w:val="1"/>
        </w:numPr>
        <w:tabs>
          <w:tab w:val="left" w:pos="813"/>
        </w:tabs>
        <w:spacing w:before="169" w:line="312" w:lineRule="auto"/>
        <w:ind w:left="811" w:right="1528"/>
        <w:jc w:val="both"/>
        <w:rPr>
          <w:sz w:val="24"/>
        </w:rPr>
      </w:pPr>
      <w:r>
        <w:rPr>
          <w:w w:val="105"/>
          <w:sz w:val="24"/>
        </w:rPr>
        <w:t xml:space="preserve">Nader Barzegar and Shahroz </w:t>
      </w:r>
      <w:r>
        <w:rPr>
          <w:spacing w:val="-3"/>
          <w:w w:val="105"/>
          <w:sz w:val="24"/>
        </w:rPr>
        <w:t xml:space="preserve">Farjad. </w:t>
      </w:r>
      <w:r>
        <w:rPr>
          <w:w w:val="105"/>
          <w:sz w:val="24"/>
        </w:rPr>
        <w:t xml:space="preserve">A study on the impact of on the job training courses on the staff performance (a case study). </w:t>
      </w:r>
      <w:r>
        <w:rPr>
          <w:i/>
          <w:spacing w:val="-6"/>
          <w:w w:val="105"/>
          <w:sz w:val="24"/>
        </w:rPr>
        <w:t xml:space="preserve">Procedia </w:t>
      </w:r>
      <w:r>
        <w:rPr>
          <w:i/>
          <w:w w:val="105"/>
          <w:sz w:val="24"/>
        </w:rPr>
        <w:t>- Social and Behavioral Sciences</w:t>
      </w:r>
      <w:r>
        <w:rPr>
          <w:w w:val="105"/>
          <w:sz w:val="24"/>
        </w:rPr>
        <w:t>, 29:1942 – 1949, 2011. The 2nd International Conference on Education and Educational Psychology</w:t>
      </w:r>
      <w:r>
        <w:rPr>
          <w:spacing w:val="28"/>
          <w:w w:val="105"/>
          <w:sz w:val="24"/>
        </w:rPr>
        <w:t xml:space="preserve"> </w:t>
      </w:r>
      <w:r>
        <w:rPr>
          <w:w w:val="105"/>
          <w:sz w:val="24"/>
        </w:rPr>
        <w:t>2011.</w:t>
      </w:r>
    </w:p>
    <w:p w14:paraId="5EC11EF9" w14:textId="77777777" w:rsidR="00551168" w:rsidRDefault="00647E4E">
      <w:pPr>
        <w:pStyle w:val="ListParagraph"/>
        <w:numPr>
          <w:ilvl w:val="0"/>
          <w:numId w:val="1"/>
        </w:numPr>
        <w:tabs>
          <w:tab w:val="left" w:pos="813"/>
        </w:tabs>
        <w:spacing w:before="169" w:line="312" w:lineRule="auto"/>
        <w:ind w:left="811" w:right="1529"/>
        <w:jc w:val="both"/>
        <w:rPr>
          <w:sz w:val="24"/>
        </w:rPr>
      </w:pPr>
      <w:r>
        <w:rPr>
          <w:w w:val="105"/>
          <w:sz w:val="24"/>
        </w:rPr>
        <w:t xml:space="preserve">Herbert </w:t>
      </w:r>
      <w:r>
        <w:rPr>
          <w:spacing w:val="-7"/>
          <w:w w:val="105"/>
          <w:sz w:val="24"/>
        </w:rPr>
        <w:t xml:space="preserve">Bay, </w:t>
      </w:r>
      <w:r>
        <w:rPr>
          <w:w w:val="105"/>
          <w:sz w:val="24"/>
        </w:rPr>
        <w:t xml:space="preserve">Tinne Tuytelaars, and Luc </w:t>
      </w:r>
      <w:r>
        <w:rPr>
          <w:spacing w:val="-7"/>
          <w:w w:val="105"/>
          <w:sz w:val="24"/>
        </w:rPr>
        <w:t xml:space="preserve">Van </w:t>
      </w:r>
      <w:r>
        <w:rPr>
          <w:w w:val="105"/>
          <w:sz w:val="24"/>
        </w:rPr>
        <w:t>Gool. Surf: Speeded up robust features. volume 3951, pages 404–417, 07</w:t>
      </w:r>
      <w:r>
        <w:rPr>
          <w:spacing w:val="60"/>
          <w:w w:val="105"/>
          <w:sz w:val="24"/>
        </w:rPr>
        <w:t xml:space="preserve"> </w:t>
      </w:r>
      <w:r>
        <w:rPr>
          <w:w w:val="105"/>
          <w:sz w:val="24"/>
        </w:rPr>
        <w:t>2006.</w:t>
      </w:r>
    </w:p>
    <w:p w14:paraId="31CE2DAB" w14:textId="77777777" w:rsidR="00551168" w:rsidRDefault="00647E4E">
      <w:pPr>
        <w:pStyle w:val="ListParagraph"/>
        <w:numPr>
          <w:ilvl w:val="0"/>
          <w:numId w:val="1"/>
        </w:numPr>
        <w:tabs>
          <w:tab w:val="left" w:pos="813"/>
        </w:tabs>
        <w:spacing w:before="170" w:line="312" w:lineRule="auto"/>
        <w:ind w:left="811" w:right="1528"/>
        <w:jc w:val="both"/>
        <w:rPr>
          <w:sz w:val="24"/>
        </w:rPr>
      </w:pPr>
      <w:r>
        <w:rPr>
          <w:w w:val="105"/>
          <w:sz w:val="24"/>
        </w:rPr>
        <w:t xml:space="preserve">Gaurav Bhorkar. A survey of augmented reality navigation. </w:t>
      </w:r>
      <w:r>
        <w:rPr>
          <w:i/>
          <w:w w:val="105"/>
          <w:sz w:val="24"/>
        </w:rPr>
        <w:t>ArXiv</w:t>
      </w:r>
      <w:r>
        <w:rPr>
          <w:w w:val="105"/>
          <w:sz w:val="24"/>
        </w:rPr>
        <w:t>, abs/1708.05006, 2017.</w:t>
      </w:r>
    </w:p>
    <w:p w14:paraId="4DBAD296" w14:textId="77777777" w:rsidR="00551168" w:rsidRDefault="00647E4E">
      <w:pPr>
        <w:pStyle w:val="ListParagraph"/>
        <w:numPr>
          <w:ilvl w:val="0"/>
          <w:numId w:val="1"/>
        </w:numPr>
        <w:tabs>
          <w:tab w:val="left" w:pos="813"/>
        </w:tabs>
        <w:spacing w:before="169" w:line="312" w:lineRule="auto"/>
        <w:ind w:left="811" w:right="1529" w:hanging="482"/>
        <w:jc w:val="both"/>
        <w:rPr>
          <w:sz w:val="24"/>
        </w:rPr>
      </w:pPr>
      <w:r>
        <w:rPr>
          <w:w w:val="108"/>
          <w:sz w:val="24"/>
        </w:rPr>
        <w:t>Fi</w:t>
      </w:r>
      <w:r>
        <w:rPr>
          <w:spacing w:val="-1"/>
          <w:w w:val="108"/>
          <w:sz w:val="24"/>
        </w:rPr>
        <w:t>d</w:t>
      </w:r>
      <w:r>
        <w:rPr>
          <w:w w:val="97"/>
          <w:sz w:val="24"/>
        </w:rPr>
        <w:t>el</w:t>
      </w:r>
      <w:r>
        <w:rPr>
          <w:spacing w:val="22"/>
          <w:sz w:val="24"/>
        </w:rPr>
        <w:t xml:space="preserve"> </w:t>
      </w:r>
      <w:r>
        <w:rPr>
          <w:w w:val="107"/>
          <w:sz w:val="24"/>
        </w:rPr>
        <w:t>C</w:t>
      </w:r>
      <w:r>
        <w:rPr>
          <w:spacing w:val="-1"/>
          <w:w w:val="107"/>
          <w:sz w:val="24"/>
        </w:rPr>
        <w:t>a</w:t>
      </w:r>
      <w:r>
        <w:rPr>
          <w:spacing w:val="-7"/>
          <w:w w:val="97"/>
          <w:sz w:val="24"/>
        </w:rPr>
        <w:t>c</w:t>
      </w:r>
      <w:r>
        <w:rPr>
          <w:w w:val="106"/>
          <w:sz w:val="24"/>
        </w:rPr>
        <w:t>heda,</w:t>
      </w:r>
      <w:r>
        <w:rPr>
          <w:spacing w:val="23"/>
          <w:sz w:val="24"/>
        </w:rPr>
        <w:t xml:space="preserve"> </w:t>
      </w:r>
      <w:r>
        <w:rPr>
          <w:w w:val="104"/>
          <w:sz w:val="24"/>
        </w:rPr>
        <w:t>Victor</w:t>
      </w:r>
      <w:r>
        <w:rPr>
          <w:spacing w:val="22"/>
          <w:sz w:val="24"/>
        </w:rPr>
        <w:t xml:space="preserve"> </w:t>
      </w:r>
      <w:r>
        <w:rPr>
          <w:w w:val="105"/>
          <w:sz w:val="24"/>
        </w:rPr>
        <w:t>Carneiro,</w:t>
      </w:r>
      <w:r>
        <w:rPr>
          <w:spacing w:val="23"/>
          <w:sz w:val="24"/>
        </w:rPr>
        <w:t xml:space="preserve"> </w:t>
      </w:r>
      <w:r>
        <w:rPr>
          <w:w w:val="99"/>
          <w:sz w:val="24"/>
        </w:rPr>
        <w:t>Diego</w:t>
      </w:r>
      <w:r>
        <w:rPr>
          <w:spacing w:val="22"/>
          <w:sz w:val="24"/>
        </w:rPr>
        <w:t xml:space="preserve"> </w:t>
      </w:r>
      <w:r>
        <w:rPr>
          <w:spacing w:val="-20"/>
          <w:w w:val="114"/>
          <w:sz w:val="24"/>
        </w:rPr>
        <w:t>F</w:t>
      </w:r>
      <w:r>
        <w:rPr>
          <w:w w:val="105"/>
          <w:sz w:val="24"/>
        </w:rPr>
        <w:t>er</w:t>
      </w:r>
      <w:r>
        <w:rPr>
          <w:spacing w:val="-1"/>
          <w:w w:val="105"/>
          <w:sz w:val="24"/>
        </w:rPr>
        <w:t>n</w:t>
      </w:r>
      <w:r>
        <w:rPr>
          <w:spacing w:val="-118"/>
          <w:w w:val="146"/>
          <w:sz w:val="24"/>
        </w:rPr>
        <w:t>´</w:t>
      </w:r>
      <w:r>
        <w:rPr>
          <w:w w:val="104"/>
          <w:sz w:val="24"/>
        </w:rPr>
        <w:t>andez,</w:t>
      </w:r>
      <w:r>
        <w:rPr>
          <w:spacing w:val="23"/>
          <w:sz w:val="24"/>
        </w:rPr>
        <w:t xml:space="preserve"> </w:t>
      </w:r>
      <w:r>
        <w:rPr>
          <w:w w:val="108"/>
          <w:sz w:val="24"/>
        </w:rPr>
        <w:t>and</w:t>
      </w:r>
      <w:r>
        <w:rPr>
          <w:spacing w:val="22"/>
          <w:sz w:val="24"/>
        </w:rPr>
        <w:t xml:space="preserve"> </w:t>
      </w:r>
      <w:r>
        <w:rPr>
          <w:spacing w:val="-20"/>
          <w:w w:val="101"/>
          <w:sz w:val="24"/>
        </w:rPr>
        <w:t>V</w:t>
      </w:r>
      <w:r>
        <w:rPr>
          <w:w w:val="101"/>
          <w:sz w:val="24"/>
        </w:rPr>
        <w:t>reixo</w:t>
      </w:r>
      <w:r>
        <w:rPr>
          <w:spacing w:val="22"/>
          <w:sz w:val="24"/>
        </w:rPr>
        <w:t xml:space="preserve"> </w:t>
      </w:r>
      <w:r>
        <w:rPr>
          <w:spacing w:val="-20"/>
          <w:w w:val="114"/>
          <w:sz w:val="24"/>
        </w:rPr>
        <w:t>F</w:t>
      </w:r>
      <w:r>
        <w:rPr>
          <w:w w:val="102"/>
          <w:sz w:val="24"/>
        </w:rPr>
        <w:t>orm</w:t>
      </w:r>
      <w:r>
        <w:rPr>
          <w:spacing w:val="-1"/>
          <w:w w:val="102"/>
          <w:sz w:val="24"/>
        </w:rPr>
        <w:t>o</w:t>
      </w:r>
      <w:r>
        <w:rPr>
          <w:w w:val="98"/>
          <w:sz w:val="24"/>
        </w:rPr>
        <w:t>s</w:t>
      </w:r>
      <w:r>
        <w:rPr>
          <w:spacing w:val="-1"/>
          <w:w w:val="97"/>
          <w:sz w:val="24"/>
        </w:rPr>
        <w:t>o</w:t>
      </w:r>
      <w:r>
        <w:rPr>
          <w:w w:val="107"/>
          <w:sz w:val="24"/>
        </w:rPr>
        <w:t>.</w:t>
      </w:r>
      <w:r>
        <w:rPr>
          <w:sz w:val="24"/>
        </w:rPr>
        <w:t xml:space="preserve"> </w:t>
      </w:r>
      <w:r>
        <w:rPr>
          <w:spacing w:val="-3"/>
          <w:sz w:val="24"/>
        </w:rPr>
        <w:t xml:space="preserve"> </w:t>
      </w:r>
      <w:r>
        <w:rPr>
          <w:w w:val="104"/>
          <w:sz w:val="24"/>
        </w:rPr>
        <w:t xml:space="preserve">Comparison </w:t>
      </w:r>
      <w:r>
        <w:rPr>
          <w:w w:val="105"/>
          <w:sz w:val="24"/>
        </w:rPr>
        <w:t xml:space="preserve">of collaborative filtering algorithms: Limitations of current techniques and proposals for scalable, high-performance recommender systems. </w:t>
      </w:r>
      <w:r>
        <w:rPr>
          <w:i/>
          <w:w w:val="105"/>
          <w:sz w:val="24"/>
        </w:rPr>
        <w:t>TWEB</w:t>
      </w:r>
      <w:r>
        <w:rPr>
          <w:w w:val="105"/>
          <w:sz w:val="24"/>
        </w:rPr>
        <w:t>, 5:2, 01</w:t>
      </w:r>
      <w:r>
        <w:rPr>
          <w:spacing w:val="47"/>
          <w:w w:val="105"/>
          <w:sz w:val="24"/>
        </w:rPr>
        <w:t xml:space="preserve"> </w:t>
      </w:r>
      <w:r>
        <w:rPr>
          <w:w w:val="105"/>
          <w:sz w:val="24"/>
        </w:rPr>
        <w:t>2011.</w:t>
      </w:r>
    </w:p>
    <w:p w14:paraId="132D99B0" w14:textId="77777777" w:rsidR="00551168" w:rsidRDefault="00647E4E">
      <w:pPr>
        <w:pStyle w:val="ListParagraph"/>
        <w:numPr>
          <w:ilvl w:val="0"/>
          <w:numId w:val="1"/>
        </w:numPr>
        <w:tabs>
          <w:tab w:val="left" w:pos="813"/>
        </w:tabs>
        <w:spacing w:before="170" w:line="312" w:lineRule="auto"/>
        <w:ind w:left="811" w:right="1529" w:hanging="482"/>
        <w:jc w:val="both"/>
        <w:rPr>
          <w:sz w:val="24"/>
        </w:rPr>
      </w:pPr>
      <w:r>
        <w:rPr>
          <w:w w:val="105"/>
          <w:sz w:val="24"/>
        </w:rPr>
        <w:t>Carlos Plaza de Miguel. Arlodge : Context-aware recommender system based on augmented reality to assist on the accommodation search</w:t>
      </w:r>
      <w:r>
        <w:rPr>
          <w:spacing w:val="21"/>
          <w:w w:val="105"/>
          <w:sz w:val="24"/>
        </w:rPr>
        <w:t xml:space="preserve"> </w:t>
      </w:r>
      <w:r>
        <w:rPr>
          <w:w w:val="105"/>
          <w:sz w:val="24"/>
        </w:rPr>
        <w:t>process. 2014.</w:t>
      </w:r>
    </w:p>
    <w:p w14:paraId="576DBC91" w14:textId="77777777" w:rsidR="00551168" w:rsidRDefault="00647E4E">
      <w:pPr>
        <w:pStyle w:val="ListParagraph"/>
        <w:numPr>
          <w:ilvl w:val="0"/>
          <w:numId w:val="1"/>
        </w:numPr>
        <w:tabs>
          <w:tab w:val="left" w:pos="813"/>
        </w:tabs>
        <w:spacing w:before="109" w:line="312" w:lineRule="auto"/>
        <w:ind w:left="811" w:right="1528" w:hanging="482"/>
        <w:jc w:val="both"/>
        <w:rPr>
          <w:sz w:val="24"/>
        </w:rPr>
      </w:pPr>
      <w:r>
        <w:rPr>
          <w:sz w:val="24"/>
        </w:rPr>
        <w:t>Nev</w:t>
      </w:r>
      <w:r>
        <w:rPr>
          <w:spacing w:val="-1"/>
          <w:sz w:val="24"/>
        </w:rPr>
        <w:t>i</w:t>
      </w:r>
      <w:r>
        <w:rPr>
          <w:w w:val="108"/>
          <w:sz w:val="24"/>
        </w:rPr>
        <w:t>n</w:t>
      </w:r>
      <w:r>
        <w:rPr>
          <w:sz w:val="24"/>
        </w:rPr>
        <w:t xml:space="preserve"> </w:t>
      </w:r>
      <w:r>
        <w:rPr>
          <w:spacing w:val="-26"/>
          <w:sz w:val="24"/>
        </w:rPr>
        <w:t xml:space="preserve"> </w:t>
      </w:r>
      <w:r>
        <w:rPr>
          <w:w w:val="102"/>
          <w:sz w:val="24"/>
        </w:rPr>
        <w:t>Deniz,</w:t>
      </w:r>
      <w:r>
        <w:rPr>
          <w:sz w:val="24"/>
        </w:rPr>
        <w:t xml:space="preserve"> </w:t>
      </w:r>
      <w:r>
        <w:rPr>
          <w:spacing w:val="-22"/>
          <w:sz w:val="24"/>
        </w:rPr>
        <w:t xml:space="preserve"> </w:t>
      </w:r>
      <w:r>
        <w:rPr>
          <w:w w:val="105"/>
          <w:sz w:val="24"/>
        </w:rPr>
        <w:t>Aral</w:t>
      </w:r>
      <w:r>
        <w:rPr>
          <w:sz w:val="24"/>
        </w:rPr>
        <w:t xml:space="preserve"> </w:t>
      </w:r>
      <w:r>
        <w:rPr>
          <w:spacing w:val="-26"/>
          <w:sz w:val="24"/>
        </w:rPr>
        <w:t xml:space="preserve"> </w:t>
      </w:r>
      <w:r>
        <w:rPr>
          <w:w w:val="99"/>
          <w:sz w:val="24"/>
        </w:rPr>
        <w:t>N</w:t>
      </w:r>
      <w:r>
        <w:rPr>
          <w:spacing w:val="-7"/>
          <w:w w:val="99"/>
          <w:sz w:val="24"/>
        </w:rPr>
        <w:t>o</w:t>
      </w:r>
      <w:r>
        <w:rPr>
          <w:spacing w:val="-7"/>
          <w:w w:val="102"/>
          <w:sz w:val="24"/>
        </w:rPr>
        <w:t>y</w:t>
      </w:r>
      <w:r>
        <w:rPr>
          <w:w w:val="108"/>
          <w:sz w:val="24"/>
        </w:rPr>
        <w:t>an,</w:t>
      </w:r>
      <w:r>
        <w:rPr>
          <w:sz w:val="24"/>
        </w:rPr>
        <w:t xml:space="preserve"> </w:t>
      </w:r>
      <w:r>
        <w:rPr>
          <w:spacing w:val="-22"/>
          <w:sz w:val="24"/>
        </w:rPr>
        <w:t xml:space="preserve"> </w:t>
      </w:r>
      <w:r>
        <w:rPr>
          <w:w w:val="108"/>
          <w:sz w:val="24"/>
        </w:rPr>
        <w:t>and</w:t>
      </w:r>
      <w:r>
        <w:rPr>
          <w:sz w:val="24"/>
        </w:rPr>
        <w:t xml:space="preserve"> </w:t>
      </w:r>
      <w:r>
        <w:rPr>
          <w:spacing w:val="-25"/>
          <w:sz w:val="24"/>
        </w:rPr>
        <w:t xml:space="preserve"> </w:t>
      </w:r>
      <w:r>
        <w:rPr>
          <w:spacing w:val="-150"/>
          <w:w w:val="104"/>
          <w:sz w:val="24"/>
        </w:rPr>
        <w:t>O</w:t>
      </w:r>
      <w:r>
        <w:rPr>
          <w:w w:val="146"/>
          <w:position w:val="6"/>
          <w:sz w:val="24"/>
        </w:rPr>
        <w:t>¨</w:t>
      </w:r>
      <w:r>
        <w:rPr>
          <w:spacing w:val="-28"/>
          <w:position w:val="6"/>
          <w:sz w:val="24"/>
        </w:rPr>
        <w:t xml:space="preserve"> </w:t>
      </w:r>
      <w:r>
        <w:rPr>
          <w:w w:val="103"/>
          <w:sz w:val="24"/>
        </w:rPr>
        <w:t>z</w:t>
      </w:r>
      <w:r>
        <w:rPr>
          <w:spacing w:val="-7"/>
          <w:w w:val="103"/>
          <w:sz w:val="24"/>
        </w:rPr>
        <w:t>n</w:t>
      </w:r>
      <w:r>
        <w:rPr>
          <w:w w:val="110"/>
          <w:sz w:val="24"/>
        </w:rPr>
        <w:t>ur</w:t>
      </w:r>
      <w:r>
        <w:rPr>
          <w:sz w:val="24"/>
        </w:rPr>
        <w:t xml:space="preserve"> </w:t>
      </w:r>
      <w:r>
        <w:rPr>
          <w:spacing w:val="-26"/>
          <w:sz w:val="24"/>
        </w:rPr>
        <w:t xml:space="preserve"> </w:t>
      </w:r>
      <w:r>
        <w:rPr>
          <w:w w:val="105"/>
          <w:sz w:val="24"/>
        </w:rPr>
        <w:t>G</w:t>
      </w:r>
      <w:r>
        <w:rPr>
          <w:spacing w:val="-124"/>
          <w:w w:val="108"/>
          <w:sz w:val="24"/>
        </w:rPr>
        <w:t>u</w:t>
      </w:r>
      <w:r>
        <w:rPr>
          <w:spacing w:val="6"/>
          <w:w w:val="146"/>
          <w:sz w:val="24"/>
        </w:rPr>
        <w:t>¨</w:t>
      </w:r>
      <w:r>
        <w:rPr>
          <w:w w:val="101"/>
          <w:sz w:val="24"/>
        </w:rPr>
        <w:t>len</w:t>
      </w:r>
      <w:r>
        <w:rPr>
          <w:sz w:val="24"/>
        </w:rPr>
        <w:t xml:space="preserve"> </w:t>
      </w:r>
      <w:r>
        <w:rPr>
          <w:spacing w:val="-26"/>
          <w:sz w:val="24"/>
        </w:rPr>
        <w:t xml:space="preserve"> </w:t>
      </w:r>
      <w:r>
        <w:rPr>
          <w:w w:val="108"/>
          <w:sz w:val="24"/>
        </w:rPr>
        <w:t>Ertosun.</w:t>
      </w:r>
      <w:r>
        <w:rPr>
          <w:sz w:val="24"/>
        </w:rPr>
        <w:t xml:space="preserve">  </w:t>
      </w:r>
      <w:r>
        <w:rPr>
          <w:spacing w:val="-28"/>
          <w:sz w:val="24"/>
        </w:rPr>
        <w:t xml:space="preserve"> </w:t>
      </w:r>
      <w:r>
        <w:rPr>
          <w:w w:val="102"/>
          <w:sz w:val="24"/>
        </w:rPr>
        <w:t>Linking</w:t>
      </w:r>
      <w:r>
        <w:rPr>
          <w:sz w:val="24"/>
        </w:rPr>
        <w:t xml:space="preserve"> </w:t>
      </w:r>
      <w:r>
        <w:rPr>
          <w:spacing w:val="-26"/>
          <w:sz w:val="24"/>
        </w:rPr>
        <w:t xml:space="preserve"> </w:t>
      </w:r>
      <w:r>
        <w:rPr>
          <w:spacing w:val="6"/>
          <w:w w:val="108"/>
          <w:sz w:val="24"/>
        </w:rPr>
        <w:t>p</w:t>
      </w:r>
      <w:r>
        <w:rPr>
          <w:w w:val="102"/>
          <w:sz w:val="24"/>
        </w:rPr>
        <w:t>erson-job</w:t>
      </w:r>
      <w:r>
        <w:rPr>
          <w:sz w:val="24"/>
        </w:rPr>
        <w:t xml:space="preserve"> </w:t>
      </w:r>
      <w:r>
        <w:rPr>
          <w:spacing w:val="-26"/>
          <w:sz w:val="24"/>
        </w:rPr>
        <w:t xml:space="preserve"> </w:t>
      </w:r>
      <w:r>
        <w:rPr>
          <w:w w:val="88"/>
          <w:sz w:val="24"/>
        </w:rPr>
        <w:t>fi</w:t>
      </w:r>
      <w:r>
        <w:rPr>
          <w:w w:val="136"/>
          <w:sz w:val="24"/>
        </w:rPr>
        <w:t>t</w:t>
      </w:r>
      <w:r>
        <w:rPr>
          <w:sz w:val="24"/>
        </w:rPr>
        <w:t xml:space="preserve"> </w:t>
      </w:r>
      <w:r>
        <w:rPr>
          <w:spacing w:val="-26"/>
          <w:sz w:val="24"/>
        </w:rPr>
        <w:t xml:space="preserve"> </w:t>
      </w:r>
      <w:r>
        <w:rPr>
          <w:w w:val="111"/>
          <w:sz w:val="24"/>
        </w:rPr>
        <w:t>to</w:t>
      </w:r>
      <w:r>
        <w:rPr>
          <w:sz w:val="24"/>
        </w:rPr>
        <w:t xml:space="preserve"> </w:t>
      </w:r>
      <w:r>
        <w:rPr>
          <w:spacing w:val="-26"/>
          <w:sz w:val="24"/>
        </w:rPr>
        <w:t xml:space="preserve"> </w:t>
      </w:r>
      <w:r>
        <w:rPr>
          <w:w w:val="103"/>
          <w:sz w:val="24"/>
        </w:rPr>
        <w:t xml:space="preserve">job </w:t>
      </w:r>
      <w:r>
        <w:rPr>
          <w:w w:val="105"/>
          <w:sz w:val="24"/>
        </w:rPr>
        <w:t>stress:</w:t>
      </w:r>
      <w:r>
        <w:rPr>
          <w:spacing w:val="15"/>
          <w:w w:val="105"/>
          <w:sz w:val="24"/>
        </w:rPr>
        <w:t xml:space="preserve"> </w:t>
      </w:r>
      <w:r>
        <w:rPr>
          <w:w w:val="105"/>
          <w:sz w:val="24"/>
        </w:rPr>
        <w:t>The</w:t>
      </w:r>
      <w:r>
        <w:rPr>
          <w:spacing w:val="-12"/>
          <w:w w:val="105"/>
          <w:sz w:val="24"/>
        </w:rPr>
        <w:t xml:space="preserve"> </w:t>
      </w:r>
      <w:r>
        <w:rPr>
          <w:w w:val="105"/>
          <w:sz w:val="24"/>
        </w:rPr>
        <w:t>mediating</w:t>
      </w:r>
      <w:r>
        <w:rPr>
          <w:spacing w:val="-11"/>
          <w:w w:val="105"/>
          <w:sz w:val="24"/>
        </w:rPr>
        <w:t xml:space="preserve"> </w:t>
      </w:r>
      <w:r>
        <w:rPr>
          <w:w w:val="105"/>
          <w:sz w:val="24"/>
        </w:rPr>
        <w:t>effect</w:t>
      </w:r>
      <w:r>
        <w:rPr>
          <w:spacing w:val="-12"/>
          <w:w w:val="105"/>
          <w:sz w:val="24"/>
        </w:rPr>
        <w:t xml:space="preserve"> </w:t>
      </w:r>
      <w:r>
        <w:rPr>
          <w:w w:val="105"/>
          <w:sz w:val="24"/>
        </w:rPr>
        <w:t>of</w:t>
      </w:r>
      <w:r>
        <w:rPr>
          <w:spacing w:val="-11"/>
          <w:w w:val="105"/>
          <w:sz w:val="24"/>
        </w:rPr>
        <w:t xml:space="preserve"> </w:t>
      </w:r>
      <w:r>
        <w:rPr>
          <w:w w:val="105"/>
          <w:sz w:val="24"/>
        </w:rPr>
        <w:t>perceived</w:t>
      </w:r>
      <w:r>
        <w:rPr>
          <w:spacing w:val="-11"/>
          <w:w w:val="105"/>
          <w:sz w:val="24"/>
        </w:rPr>
        <w:t xml:space="preserve"> </w:t>
      </w:r>
      <w:r>
        <w:rPr>
          <w:w w:val="105"/>
          <w:sz w:val="24"/>
        </w:rPr>
        <w:t>person-organization</w:t>
      </w:r>
      <w:r>
        <w:rPr>
          <w:spacing w:val="-12"/>
          <w:w w:val="105"/>
          <w:sz w:val="24"/>
        </w:rPr>
        <w:t xml:space="preserve"> </w:t>
      </w:r>
      <w:r>
        <w:rPr>
          <w:w w:val="105"/>
          <w:sz w:val="24"/>
        </w:rPr>
        <w:t>fit.</w:t>
      </w:r>
      <w:r>
        <w:rPr>
          <w:spacing w:val="5"/>
          <w:w w:val="105"/>
          <w:sz w:val="24"/>
        </w:rPr>
        <w:t xml:space="preserve"> </w:t>
      </w:r>
      <w:r>
        <w:rPr>
          <w:i/>
          <w:spacing w:val="-6"/>
          <w:w w:val="105"/>
          <w:sz w:val="24"/>
        </w:rPr>
        <w:t>Procedia</w:t>
      </w:r>
      <w:r>
        <w:rPr>
          <w:i/>
          <w:spacing w:val="-7"/>
          <w:w w:val="105"/>
          <w:sz w:val="24"/>
        </w:rPr>
        <w:t xml:space="preserve"> </w:t>
      </w:r>
      <w:r>
        <w:rPr>
          <w:i/>
          <w:w w:val="105"/>
          <w:sz w:val="24"/>
        </w:rPr>
        <w:t>-</w:t>
      </w:r>
      <w:r>
        <w:rPr>
          <w:i/>
          <w:spacing w:val="-6"/>
          <w:w w:val="105"/>
          <w:sz w:val="24"/>
        </w:rPr>
        <w:t xml:space="preserve"> </w:t>
      </w:r>
      <w:r>
        <w:rPr>
          <w:i/>
          <w:w w:val="105"/>
          <w:sz w:val="24"/>
        </w:rPr>
        <w:t>Social</w:t>
      </w:r>
      <w:r>
        <w:rPr>
          <w:i/>
          <w:spacing w:val="-6"/>
          <w:w w:val="105"/>
          <w:sz w:val="24"/>
        </w:rPr>
        <w:t xml:space="preserve"> </w:t>
      </w:r>
      <w:r>
        <w:rPr>
          <w:i/>
          <w:w w:val="105"/>
          <w:sz w:val="24"/>
        </w:rPr>
        <w:t>and Behavioral Sciences</w:t>
      </w:r>
      <w:r>
        <w:rPr>
          <w:w w:val="105"/>
          <w:sz w:val="24"/>
        </w:rPr>
        <w:t>, 207:369 – 376, 2015. 11th International Strategic Management Conference.</w:t>
      </w:r>
    </w:p>
    <w:p w14:paraId="27E7F965" w14:textId="77777777" w:rsidR="00551168" w:rsidRDefault="00551168">
      <w:pPr>
        <w:spacing w:line="312" w:lineRule="auto"/>
        <w:jc w:val="both"/>
        <w:rPr>
          <w:sz w:val="24"/>
        </w:rPr>
        <w:sectPr w:rsidR="00551168">
          <w:pgSz w:w="12240" w:h="15840"/>
          <w:pgMar w:top="1500" w:right="0" w:bottom="1300" w:left="1200" w:header="0" w:footer="1110" w:gutter="0"/>
          <w:cols w:space="720"/>
        </w:sectPr>
      </w:pPr>
    </w:p>
    <w:p w14:paraId="09574EB1" w14:textId="77777777" w:rsidR="00551168" w:rsidRDefault="00551168">
      <w:pPr>
        <w:pStyle w:val="BodyText"/>
        <w:spacing w:before="3"/>
        <w:rPr>
          <w:sz w:val="16"/>
        </w:rPr>
      </w:pPr>
    </w:p>
    <w:p w14:paraId="75729C36" w14:textId="77777777" w:rsidR="00551168" w:rsidRDefault="00647E4E">
      <w:pPr>
        <w:pStyle w:val="ListParagraph"/>
        <w:numPr>
          <w:ilvl w:val="0"/>
          <w:numId w:val="1"/>
        </w:numPr>
        <w:tabs>
          <w:tab w:val="left" w:pos="813"/>
        </w:tabs>
        <w:spacing w:before="56" w:line="312" w:lineRule="auto"/>
        <w:ind w:left="811" w:right="1531" w:hanging="482"/>
        <w:jc w:val="both"/>
        <w:rPr>
          <w:sz w:val="24"/>
        </w:rPr>
      </w:pPr>
      <w:r>
        <w:rPr>
          <w:w w:val="111"/>
          <w:sz w:val="24"/>
        </w:rPr>
        <w:t>Ja</w:t>
      </w:r>
      <w:r>
        <w:rPr>
          <w:spacing w:val="-1"/>
          <w:w w:val="111"/>
          <w:sz w:val="24"/>
        </w:rPr>
        <w:t>m</w:t>
      </w:r>
      <w:r>
        <w:rPr>
          <w:w w:val="98"/>
          <w:sz w:val="24"/>
        </w:rPr>
        <w:t>es</w:t>
      </w:r>
      <w:r>
        <w:rPr>
          <w:sz w:val="24"/>
        </w:rPr>
        <w:t xml:space="preserve"> </w:t>
      </w:r>
      <w:r>
        <w:rPr>
          <w:spacing w:val="2"/>
          <w:sz w:val="24"/>
        </w:rPr>
        <w:t xml:space="preserve"> </w:t>
      </w:r>
      <w:r>
        <w:rPr>
          <w:spacing w:val="-20"/>
          <w:w w:val="114"/>
          <w:sz w:val="24"/>
        </w:rPr>
        <w:t>F</w:t>
      </w:r>
      <w:r>
        <w:rPr>
          <w:w w:val="105"/>
          <w:sz w:val="24"/>
        </w:rPr>
        <w:t>ord</w:t>
      </w:r>
      <w:r>
        <w:rPr>
          <w:sz w:val="24"/>
        </w:rPr>
        <w:t xml:space="preserve"> </w:t>
      </w:r>
      <w:r>
        <w:rPr>
          <w:spacing w:val="2"/>
          <w:sz w:val="24"/>
        </w:rPr>
        <w:t xml:space="preserve"> </w:t>
      </w:r>
      <w:r>
        <w:rPr>
          <w:w w:val="108"/>
          <w:sz w:val="24"/>
        </w:rPr>
        <w:t>and</w:t>
      </w:r>
      <w:r>
        <w:rPr>
          <w:sz w:val="24"/>
        </w:rPr>
        <w:t xml:space="preserve"> </w:t>
      </w:r>
      <w:r>
        <w:rPr>
          <w:spacing w:val="2"/>
          <w:sz w:val="24"/>
        </w:rPr>
        <w:t xml:space="preserve"> </w:t>
      </w:r>
      <w:r>
        <w:rPr>
          <w:spacing w:val="-20"/>
          <w:w w:val="115"/>
          <w:sz w:val="24"/>
        </w:rPr>
        <w:t>T</w:t>
      </w:r>
      <w:r>
        <w:rPr>
          <w:w w:val="102"/>
          <w:sz w:val="24"/>
        </w:rPr>
        <w:t>obias</w:t>
      </w:r>
      <w:r>
        <w:rPr>
          <w:sz w:val="24"/>
        </w:rPr>
        <w:t xml:space="preserve"> </w:t>
      </w:r>
      <w:r>
        <w:rPr>
          <w:spacing w:val="2"/>
          <w:sz w:val="24"/>
        </w:rPr>
        <w:t xml:space="preserve"> </w:t>
      </w:r>
      <w:r>
        <w:rPr>
          <w:spacing w:val="-1"/>
          <w:w w:val="101"/>
          <w:sz w:val="24"/>
        </w:rPr>
        <w:t>H</w:t>
      </w:r>
      <w:r>
        <w:rPr>
          <w:spacing w:val="-117"/>
          <w:w w:val="97"/>
          <w:sz w:val="24"/>
        </w:rPr>
        <w:t>o</w:t>
      </w:r>
      <w:r>
        <w:rPr>
          <w:spacing w:val="-1"/>
          <w:w w:val="146"/>
          <w:sz w:val="24"/>
        </w:rPr>
        <w:t>¨</w:t>
      </w:r>
      <w:r>
        <w:rPr>
          <w:w w:val="103"/>
          <w:sz w:val="24"/>
        </w:rPr>
        <w:t>llerer.</w:t>
      </w:r>
      <w:r>
        <w:rPr>
          <w:sz w:val="24"/>
        </w:rPr>
        <w:t xml:space="preserve">   </w:t>
      </w:r>
      <w:r>
        <w:rPr>
          <w:spacing w:val="-5"/>
          <w:sz w:val="24"/>
        </w:rPr>
        <w:t xml:space="preserve"> </w:t>
      </w:r>
      <w:r>
        <w:rPr>
          <w:w w:val="102"/>
          <w:sz w:val="24"/>
        </w:rPr>
        <w:t>Au</w:t>
      </w:r>
      <w:r>
        <w:rPr>
          <w:spacing w:val="-1"/>
          <w:w w:val="102"/>
          <w:sz w:val="24"/>
        </w:rPr>
        <w:t>g</w:t>
      </w:r>
      <w:r>
        <w:rPr>
          <w:w w:val="103"/>
          <w:sz w:val="24"/>
        </w:rPr>
        <w:t>me</w:t>
      </w:r>
      <w:r>
        <w:rPr>
          <w:spacing w:val="-7"/>
          <w:w w:val="103"/>
          <w:sz w:val="24"/>
        </w:rPr>
        <w:t>n</w:t>
      </w:r>
      <w:r>
        <w:rPr>
          <w:w w:val="110"/>
          <w:sz w:val="24"/>
        </w:rPr>
        <w:t>ted</w:t>
      </w:r>
      <w:r>
        <w:rPr>
          <w:sz w:val="24"/>
        </w:rPr>
        <w:t xml:space="preserve"> </w:t>
      </w:r>
      <w:r>
        <w:rPr>
          <w:spacing w:val="2"/>
          <w:sz w:val="24"/>
        </w:rPr>
        <w:t xml:space="preserve"> </w:t>
      </w:r>
      <w:r>
        <w:rPr>
          <w:w w:val="106"/>
          <w:sz w:val="24"/>
        </w:rPr>
        <w:t>re</w:t>
      </w:r>
      <w:r>
        <w:rPr>
          <w:spacing w:val="-1"/>
          <w:w w:val="106"/>
          <w:sz w:val="24"/>
        </w:rPr>
        <w:t>a</w:t>
      </w:r>
      <w:r>
        <w:rPr>
          <w:w w:val="110"/>
          <w:sz w:val="24"/>
        </w:rPr>
        <w:t>li</w:t>
      </w:r>
      <w:r>
        <w:rPr>
          <w:spacing w:val="-7"/>
          <w:w w:val="110"/>
          <w:sz w:val="24"/>
        </w:rPr>
        <w:t>t</w:t>
      </w:r>
      <w:r>
        <w:rPr>
          <w:sz w:val="24"/>
        </w:rPr>
        <w:t xml:space="preserve">y:  </w:t>
      </w:r>
      <w:r>
        <w:rPr>
          <w:spacing w:val="12"/>
          <w:sz w:val="24"/>
        </w:rPr>
        <w:t xml:space="preserve"> </w:t>
      </w:r>
      <w:r>
        <w:rPr>
          <w:w w:val="105"/>
          <w:sz w:val="24"/>
        </w:rPr>
        <w:t>Information</w:t>
      </w:r>
      <w:r>
        <w:rPr>
          <w:sz w:val="24"/>
        </w:rPr>
        <w:t xml:space="preserve"> </w:t>
      </w:r>
      <w:r>
        <w:rPr>
          <w:spacing w:val="2"/>
          <w:sz w:val="24"/>
        </w:rPr>
        <w:t xml:space="preserve"> </w:t>
      </w:r>
      <w:r>
        <w:rPr>
          <w:w w:val="99"/>
          <w:sz w:val="24"/>
        </w:rPr>
        <w:t>for</w:t>
      </w:r>
      <w:r>
        <w:rPr>
          <w:sz w:val="24"/>
        </w:rPr>
        <w:t xml:space="preserve"> </w:t>
      </w:r>
      <w:r>
        <w:rPr>
          <w:spacing w:val="2"/>
          <w:sz w:val="24"/>
        </w:rPr>
        <w:t xml:space="preserve"> </w:t>
      </w:r>
      <w:r>
        <w:rPr>
          <w:spacing w:val="-7"/>
          <w:w w:val="97"/>
          <w:sz w:val="24"/>
        </w:rPr>
        <w:t>w</w:t>
      </w:r>
      <w:r>
        <w:rPr>
          <w:w w:val="102"/>
          <w:sz w:val="24"/>
        </w:rPr>
        <w:t xml:space="preserve">orkplace </w:t>
      </w:r>
      <w:r>
        <w:rPr>
          <w:w w:val="105"/>
          <w:sz w:val="24"/>
        </w:rPr>
        <w:t>decision-makers, managers, workers and researchers. 02</w:t>
      </w:r>
      <w:r>
        <w:rPr>
          <w:spacing w:val="27"/>
          <w:w w:val="105"/>
          <w:sz w:val="24"/>
        </w:rPr>
        <w:t xml:space="preserve"> </w:t>
      </w:r>
      <w:r>
        <w:rPr>
          <w:w w:val="105"/>
          <w:sz w:val="24"/>
        </w:rPr>
        <w:t>2020.</w:t>
      </w:r>
    </w:p>
    <w:p w14:paraId="48DFC17F" w14:textId="77777777" w:rsidR="00551168" w:rsidRDefault="00647E4E">
      <w:pPr>
        <w:pStyle w:val="ListParagraph"/>
        <w:numPr>
          <w:ilvl w:val="0"/>
          <w:numId w:val="1"/>
        </w:numPr>
        <w:tabs>
          <w:tab w:val="left" w:pos="813"/>
        </w:tabs>
        <w:spacing w:before="199" w:line="312" w:lineRule="auto"/>
        <w:ind w:left="811" w:right="1528" w:hanging="482"/>
        <w:jc w:val="both"/>
        <w:rPr>
          <w:sz w:val="24"/>
        </w:rPr>
      </w:pPr>
      <w:r>
        <w:rPr>
          <w:w w:val="108"/>
          <w:sz w:val="24"/>
        </w:rPr>
        <w:t>Mat</w:t>
      </w:r>
      <w:r>
        <w:rPr>
          <w:spacing w:val="-1"/>
          <w:w w:val="108"/>
          <w:sz w:val="24"/>
        </w:rPr>
        <w:t>h</w:t>
      </w:r>
      <w:r>
        <w:rPr>
          <w:w w:val="101"/>
          <w:sz w:val="24"/>
        </w:rPr>
        <w:t>ieu</w:t>
      </w:r>
      <w:r>
        <w:rPr>
          <w:spacing w:val="-2"/>
          <w:sz w:val="24"/>
        </w:rPr>
        <w:t xml:space="preserve"> </w:t>
      </w:r>
      <w:r>
        <w:rPr>
          <w:w w:val="106"/>
          <w:sz w:val="24"/>
        </w:rPr>
        <w:t>Garon</w:t>
      </w:r>
      <w:r>
        <w:rPr>
          <w:spacing w:val="-2"/>
          <w:sz w:val="24"/>
        </w:rPr>
        <w:t xml:space="preserve"> </w:t>
      </w:r>
      <w:r>
        <w:rPr>
          <w:w w:val="108"/>
          <w:sz w:val="24"/>
        </w:rPr>
        <w:t>and</w:t>
      </w:r>
      <w:r>
        <w:rPr>
          <w:spacing w:val="-2"/>
          <w:sz w:val="24"/>
        </w:rPr>
        <w:t xml:space="preserve"> </w:t>
      </w:r>
      <w:r>
        <w:rPr>
          <w:w w:val="109"/>
          <w:sz w:val="24"/>
        </w:rPr>
        <w:t>Jean-</w:t>
      </w:r>
      <w:r>
        <w:rPr>
          <w:spacing w:val="-20"/>
          <w:w w:val="109"/>
          <w:sz w:val="24"/>
        </w:rPr>
        <w:t>F</w:t>
      </w:r>
      <w:r>
        <w:rPr>
          <w:w w:val="110"/>
          <w:sz w:val="24"/>
        </w:rPr>
        <w:t>ran</w:t>
      </w:r>
      <w:r>
        <w:rPr>
          <w:spacing w:val="-104"/>
          <w:w w:val="130"/>
          <w:sz w:val="24"/>
        </w:rPr>
        <w:t>¸</w:t>
      </w:r>
      <w:r>
        <w:rPr>
          <w:w w:val="97"/>
          <w:sz w:val="24"/>
        </w:rPr>
        <w:t>c</w:t>
      </w:r>
      <w:r>
        <w:rPr>
          <w:spacing w:val="-1"/>
          <w:w w:val="97"/>
          <w:sz w:val="24"/>
        </w:rPr>
        <w:t>o</w:t>
      </w:r>
      <w:r>
        <w:rPr>
          <w:w w:val="98"/>
          <w:sz w:val="24"/>
        </w:rPr>
        <w:t>is</w:t>
      </w:r>
      <w:r>
        <w:rPr>
          <w:spacing w:val="-2"/>
          <w:sz w:val="24"/>
        </w:rPr>
        <w:t xml:space="preserve"> </w:t>
      </w:r>
      <w:r>
        <w:rPr>
          <w:w w:val="103"/>
          <w:sz w:val="24"/>
        </w:rPr>
        <w:t>Lalonde.</w:t>
      </w:r>
      <w:r>
        <w:rPr>
          <w:spacing w:val="11"/>
          <w:sz w:val="24"/>
        </w:rPr>
        <w:t xml:space="preserve"> </w:t>
      </w:r>
      <w:r>
        <w:rPr>
          <w:w w:val="101"/>
          <w:sz w:val="24"/>
        </w:rPr>
        <w:t>Deep</w:t>
      </w:r>
      <w:r>
        <w:rPr>
          <w:spacing w:val="-2"/>
          <w:sz w:val="24"/>
        </w:rPr>
        <w:t xml:space="preserve"> </w:t>
      </w:r>
      <w:r>
        <w:rPr>
          <w:w w:val="101"/>
          <w:sz w:val="24"/>
        </w:rPr>
        <w:t>6-D</w:t>
      </w:r>
      <w:r>
        <w:rPr>
          <w:spacing w:val="-1"/>
          <w:w w:val="101"/>
          <w:sz w:val="24"/>
        </w:rPr>
        <w:t>O</w:t>
      </w:r>
      <w:r>
        <w:rPr>
          <w:w w:val="114"/>
          <w:sz w:val="24"/>
        </w:rPr>
        <w:t>F</w:t>
      </w:r>
      <w:r>
        <w:rPr>
          <w:spacing w:val="-2"/>
          <w:sz w:val="24"/>
        </w:rPr>
        <w:t xml:space="preserve"> </w:t>
      </w:r>
      <w:r>
        <w:rPr>
          <w:w w:val="111"/>
          <w:sz w:val="24"/>
        </w:rPr>
        <w:t>tra</w:t>
      </w:r>
      <w:r>
        <w:rPr>
          <w:spacing w:val="-7"/>
          <w:w w:val="111"/>
          <w:sz w:val="24"/>
        </w:rPr>
        <w:t>c</w:t>
      </w:r>
      <w:r>
        <w:rPr>
          <w:spacing w:val="-1"/>
          <w:w w:val="102"/>
          <w:sz w:val="24"/>
        </w:rPr>
        <w:t>k</w:t>
      </w:r>
      <w:r>
        <w:rPr>
          <w:w w:val="102"/>
          <w:sz w:val="24"/>
        </w:rPr>
        <w:t>ing.</w:t>
      </w:r>
      <w:r>
        <w:rPr>
          <w:spacing w:val="12"/>
          <w:sz w:val="24"/>
        </w:rPr>
        <w:t xml:space="preserve"> </w:t>
      </w:r>
      <w:r>
        <w:rPr>
          <w:i/>
          <w:w w:val="108"/>
          <w:sz w:val="24"/>
        </w:rPr>
        <w:t>IEEE</w:t>
      </w:r>
      <w:r>
        <w:rPr>
          <w:i/>
          <w:spacing w:val="5"/>
          <w:sz w:val="24"/>
        </w:rPr>
        <w:t xml:space="preserve"> </w:t>
      </w:r>
      <w:r>
        <w:rPr>
          <w:i/>
          <w:spacing w:val="-18"/>
          <w:w w:val="125"/>
          <w:sz w:val="24"/>
        </w:rPr>
        <w:t>T</w:t>
      </w:r>
      <w:r>
        <w:rPr>
          <w:i/>
          <w:spacing w:val="-12"/>
          <w:w w:val="105"/>
          <w:sz w:val="24"/>
        </w:rPr>
        <w:t>r</w:t>
      </w:r>
      <w:r>
        <w:rPr>
          <w:i/>
          <w:w w:val="104"/>
          <w:sz w:val="24"/>
        </w:rPr>
        <w:t xml:space="preserve">ansactions </w:t>
      </w:r>
      <w:r>
        <w:rPr>
          <w:i/>
          <w:w w:val="105"/>
          <w:sz w:val="24"/>
        </w:rPr>
        <w:t>on Visualization and Computer</w:t>
      </w:r>
      <w:r>
        <w:rPr>
          <w:i/>
          <w:spacing w:val="33"/>
          <w:w w:val="105"/>
          <w:sz w:val="24"/>
        </w:rPr>
        <w:t xml:space="preserve"> </w:t>
      </w:r>
      <w:r>
        <w:rPr>
          <w:i/>
          <w:w w:val="105"/>
          <w:sz w:val="24"/>
        </w:rPr>
        <w:t>Graphics</w:t>
      </w:r>
      <w:r>
        <w:rPr>
          <w:w w:val="105"/>
          <w:sz w:val="24"/>
        </w:rPr>
        <w:t>, 23(11), 2017.</w:t>
      </w:r>
    </w:p>
    <w:p w14:paraId="4B0F04F8" w14:textId="77777777" w:rsidR="00551168" w:rsidRDefault="00647E4E">
      <w:pPr>
        <w:pStyle w:val="ListParagraph"/>
        <w:numPr>
          <w:ilvl w:val="0"/>
          <w:numId w:val="1"/>
        </w:numPr>
        <w:tabs>
          <w:tab w:val="left" w:pos="813"/>
        </w:tabs>
        <w:spacing w:before="198" w:line="312" w:lineRule="auto"/>
        <w:ind w:left="811" w:right="1532" w:hanging="482"/>
        <w:jc w:val="both"/>
        <w:rPr>
          <w:sz w:val="24"/>
        </w:rPr>
      </w:pPr>
      <w:r>
        <w:rPr>
          <w:spacing w:val="-4"/>
          <w:w w:val="105"/>
          <w:sz w:val="24"/>
        </w:rPr>
        <w:t xml:space="preserve">Ivar </w:t>
      </w:r>
      <w:r>
        <w:rPr>
          <w:w w:val="105"/>
          <w:sz w:val="24"/>
        </w:rPr>
        <w:t>Grahn. The vuforia sdk and unity3d game engine : Evaluating performance on android devices.</w:t>
      </w:r>
      <w:r>
        <w:rPr>
          <w:spacing w:val="54"/>
          <w:w w:val="105"/>
          <w:sz w:val="24"/>
        </w:rPr>
        <w:t xml:space="preserve"> </w:t>
      </w:r>
      <w:r>
        <w:rPr>
          <w:w w:val="105"/>
          <w:sz w:val="24"/>
        </w:rPr>
        <w:t>2017.</w:t>
      </w:r>
    </w:p>
    <w:p w14:paraId="1A3E8426" w14:textId="77777777" w:rsidR="00551168" w:rsidRDefault="00647E4E">
      <w:pPr>
        <w:pStyle w:val="ListParagraph"/>
        <w:numPr>
          <w:ilvl w:val="0"/>
          <w:numId w:val="1"/>
        </w:numPr>
        <w:tabs>
          <w:tab w:val="left" w:pos="813"/>
        </w:tabs>
        <w:spacing w:before="199" w:line="312" w:lineRule="auto"/>
        <w:ind w:left="811" w:right="1528" w:hanging="482"/>
        <w:jc w:val="both"/>
        <w:rPr>
          <w:sz w:val="24"/>
        </w:rPr>
      </w:pPr>
      <w:r>
        <w:rPr>
          <w:w w:val="105"/>
          <w:sz w:val="24"/>
        </w:rPr>
        <w:t>Isa</w:t>
      </w:r>
      <w:r>
        <w:rPr>
          <w:spacing w:val="6"/>
          <w:w w:val="105"/>
          <w:sz w:val="24"/>
        </w:rPr>
        <w:t>b</w:t>
      </w:r>
      <w:r>
        <w:rPr>
          <w:w w:val="97"/>
          <w:sz w:val="24"/>
        </w:rPr>
        <w:t>elle</w:t>
      </w:r>
      <w:r>
        <w:rPr>
          <w:sz w:val="24"/>
        </w:rPr>
        <w:t xml:space="preserve"> </w:t>
      </w:r>
      <w:r>
        <w:rPr>
          <w:spacing w:val="-27"/>
          <w:sz w:val="24"/>
        </w:rPr>
        <w:t xml:space="preserve"> </w:t>
      </w:r>
      <w:r>
        <w:rPr>
          <w:w w:val="105"/>
          <w:sz w:val="24"/>
        </w:rPr>
        <w:t>Gu</w:t>
      </w:r>
      <w:r>
        <w:rPr>
          <w:spacing w:val="-7"/>
          <w:w w:val="105"/>
          <w:sz w:val="24"/>
        </w:rPr>
        <w:t>y</w:t>
      </w:r>
      <w:r>
        <w:rPr>
          <w:w w:val="102"/>
          <w:sz w:val="24"/>
        </w:rPr>
        <w:t>on</w:t>
      </w:r>
      <w:r>
        <w:rPr>
          <w:sz w:val="24"/>
        </w:rPr>
        <w:t xml:space="preserve"> </w:t>
      </w:r>
      <w:r>
        <w:rPr>
          <w:spacing w:val="-27"/>
          <w:sz w:val="24"/>
        </w:rPr>
        <w:t xml:space="preserve"> </w:t>
      </w:r>
      <w:r>
        <w:rPr>
          <w:w w:val="108"/>
          <w:sz w:val="24"/>
        </w:rPr>
        <w:t>and</w:t>
      </w:r>
      <w:r>
        <w:rPr>
          <w:sz w:val="24"/>
        </w:rPr>
        <w:t xml:space="preserve"> </w:t>
      </w:r>
      <w:r>
        <w:rPr>
          <w:spacing w:val="-27"/>
          <w:sz w:val="24"/>
        </w:rPr>
        <w:t xml:space="preserve"> </w:t>
      </w:r>
      <w:r>
        <w:rPr>
          <w:w w:val="106"/>
          <w:sz w:val="24"/>
        </w:rPr>
        <w:t>And</w:t>
      </w:r>
      <w:r>
        <w:rPr>
          <w:spacing w:val="-7"/>
          <w:w w:val="106"/>
          <w:sz w:val="24"/>
        </w:rPr>
        <w:t>r</w:t>
      </w:r>
      <w:r>
        <w:rPr>
          <w:spacing w:val="-111"/>
          <w:w w:val="146"/>
          <w:sz w:val="24"/>
        </w:rPr>
        <w:t>´</w:t>
      </w:r>
      <w:r>
        <w:rPr>
          <w:w w:val="97"/>
          <w:sz w:val="24"/>
        </w:rPr>
        <w:t>e</w:t>
      </w:r>
      <w:r>
        <w:rPr>
          <w:sz w:val="24"/>
        </w:rPr>
        <w:t xml:space="preserve"> </w:t>
      </w:r>
      <w:r>
        <w:rPr>
          <w:spacing w:val="-27"/>
          <w:sz w:val="24"/>
        </w:rPr>
        <w:t xml:space="preserve"> </w:t>
      </w:r>
      <w:r>
        <w:rPr>
          <w:w w:val="98"/>
          <w:sz w:val="24"/>
        </w:rPr>
        <w:t>Elisseeff.</w:t>
      </w:r>
      <w:r>
        <w:rPr>
          <w:sz w:val="24"/>
        </w:rPr>
        <w:t xml:space="preserve">  </w:t>
      </w:r>
      <w:r>
        <w:rPr>
          <w:spacing w:val="-27"/>
          <w:sz w:val="24"/>
        </w:rPr>
        <w:t xml:space="preserve"> </w:t>
      </w:r>
      <w:r>
        <w:rPr>
          <w:i/>
          <w:spacing w:val="-6"/>
          <w:w w:val="118"/>
          <w:sz w:val="24"/>
        </w:rPr>
        <w:t>A</w:t>
      </w:r>
      <w:r>
        <w:rPr>
          <w:i/>
          <w:w w:val="109"/>
          <w:sz w:val="24"/>
        </w:rPr>
        <w:t>n</w:t>
      </w:r>
      <w:r>
        <w:rPr>
          <w:i/>
          <w:sz w:val="24"/>
        </w:rPr>
        <w:t xml:space="preserve"> </w:t>
      </w:r>
      <w:r>
        <w:rPr>
          <w:i/>
          <w:spacing w:val="-22"/>
          <w:sz w:val="24"/>
        </w:rPr>
        <w:t xml:space="preserve"> </w:t>
      </w:r>
      <w:r>
        <w:rPr>
          <w:i/>
          <w:w w:val="110"/>
          <w:sz w:val="24"/>
        </w:rPr>
        <w:t>Int</w:t>
      </w:r>
      <w:r>
        <w:rPr>
          <w:i/>
          <w:spacing w:val="-12"/>
          <w:w w:val="110"/>
          <w:sz w:val="24"/>
        </w:rPr>
        <w:t>r</w:t>
      </w:r>
      <w:r>
        <w:rPr>
          <w:i/>
          <w:spacing w:val="-12"/>
          <w:w w:val="99"/>
          <w:sz w:val="24"/>
        </w:rPr>
        <w:t>o</w:t>
      </w:r>
      <w:r>
        <w:rPr>
          <w:i/>
          <w:w w:val="104"/>
          <w:sz w:val="24"/>
        </w:rPr>
        <w:t>duction</w:t>
      </w:r>
      <w:r>
        <w:rPr>
          <w:i/>
          <w:sz w:val="24"/>
        </w:rPr>
        <w:t xml:space="preserve"> </w:t>
      </w:r>
      <w:r>
        <w:rPr>
          <w:i/>
          <w:spacing w:val="-22"/>
          <w:sz w:val="24"/>
        </w:rPr>
        <w:t xml:space="preserve"> </w:t>
      </w:r>
      <w:r>
        <w:rPr>
          <w:i/>
          <w:w w:val="105"/>
          <w:sz w:val="24"/>
        </w:rPr>
        <w:t>to</w:t>
      </w:r>
      <w:r>
        <w:rPr>
          <w:i/>
          <w:sz w:val="24"/>
        </w:rPr>
        <w:t xml:space="preserve"> </w:t>
      </w:r>
      <w:r>
        <w:rPr>
          <w:i/>
          <w:spacing w:val="-22"/>
          <w:sz w:val="24"/>
        </w:rPr>
        <w:t xml:space="preserve"> </w:t>
      </w:r>
      <w:r>
        <w:rPr>
          <w:i/>
          <w:spacing w:val="-18"/>
          <w:w w:val="104"/>
          <w:sz w:val="24"/>
        </w:rPr>
        <w:t>F</w:t>
      </w:r>
      <w:r>
        <w:rPr>
          <w:i/>
          <w:spacing w:val="-12"/>
          <w:w w:val="101"/>
          <w:sz w:val="24"/>
        </w:rPr>
        <w:t>e</w:t>
      </w:r>
      <w:r>
        <w:rPr>
          <w:i/>
          <w:w w:val="105"/>
          <w:sz w:val="24"/>
        </w:rPr>
        <w:t>atu</w:t>
      </w:r>
      <w:r>
        <w:rPr>
          <w:i/>
          <w:spacing w:val="-12"/>
          <w:w w:val="105"/>
          <w:sz w:val="24"/>
        </w:rPr>
        <w:t>r</w:t>
      </w:r>
      <w:r>
        <w:rPr>
          <w:i/>
          <w:w w:val="101"/>
          <w:sz w:val="24"/>
        </w:rPr>
        <w:t>e</w:t>
      </w:r>
      <w:r>
        <w:rPr>
          <w:i/>
          <w:sz w:val="24"/>
        </w:rPr>
        <w:t xml:space="preserve"> </w:t>
      </w:r>
      <w:r>
        <w:rPr>
          <w:i/>
          <w:spacing w:val="-22"/>
          <w:sz w:val="24"/>
        </w:rPr>
        <w:t xml:space="preserve"> </w:t>
      </w:r>
      <w:r>
        <w:rPr>
          <w:i/>
          <w:w w:val="107"/>
          <w:sz w:val="24"/>
        </w:rPr>
        <w:t>Ext</w:t>
      </w:r>
      <w:r>
        <w:rPr>
          <w:i/>
          <w:spacing w:val="-12"/>
          <w:w w:val="107"/>
          <w:sz w:val="24"/>
        </w:rPr>
        <w:t>r</w:t>
      </w:r>
      <w:r>
        <w:rPr>
          <w:i/>
          <w:w w:val="104"/>
          <w:sz w:val="24"/>
        </w:rPr>
        <w:t>actio</w:t>
      </w:r>
      <w:r>
        <w:rPr>
          <w:i/>
          <w:spacing w:val="-1"/>
          <w:w w:val="104"/>
          <w:sz w:val="24"/>
        </w:rPr>
        <w:t>n</w:t>
      </w:r>
      <w:r>
        <w:rPr>
          <w:w w:val="107"/>
          <w:sz w:val="24"/>
        </w:rPr>
        <w:t>,</w:t>
      </w:r>
      <w:r>
        <w:rPr>
          <w:sz w:val="24"/>
        </w:rPr>
        <w:t xml:space="preserve"> </w:t>
      </w:r>
      <w:r>
        <w:rPr>
          <w:spacing w:val="-22"/>
          <w:sz w:val="24"/>
        </w:rPr>
        <w:t xml:space="preserve"> </w:t>
      </w:r>
      <w:r>
        <w:rPr>
          <w:spacing w:val="-7"/>
          <w:w w:val="102"/>
          <w:sz w:val="24"/>
        </w:rPr>
        <w:t>v</w:t>
      </w:r>
      <w:r>
        <w:rPr>
          <w:w w:val="101"/>
          <w:sz w:val="24"/>
        </w:rPr>
        <w:t xml:space="preserve">olume </w:t>
      </w:r>
      <w:r>
        <w:rPr>
          <w:w w:val="105"/>
          <w:sz w:val="24"/>
        </w:rPr>
        <w:t>207, pages 1–25. 11</w:t>
      </w:r>
      <w:r>
        <w:rPr>
          <w:spacing w:val="16"/>
          <w:w w:val="105"/>
          <w:sz w:val="24"/>
        </w:rPr>
        <w:t xml:space="preserve"> </w:t>
      </w:r>
      <w:r>
        <w:rPr>
          <w:w w:val="105"/>
          <w:sz w:val="24"/>
        </w:rPr>
        <w:t>2008.</w:t>
      </w:r>
    </w:p>
    <w:p w14:paraId="6B60686A" w14:textId="77777777" w:rsidR="00551168" w:rsidRDefault="00647E4E">
      <w:pPr>
        <w:pStyle w:val="ListParagraph"/>
        <w:numPr>
          <w:ilvl w:val="0"/>
          <w:numId w:val="1"/>
        </w:numPr>
        <w:tabs>
          <w:tab w:val="left" w:pos="813"/>
        </w:tabs>
        <w:spacing w:before="199" w:line="312" w:lineRule="auto"/>
        <w:ind w:left="811" w:right="1528" w:hanging="482"/>
        <w:jc w:val="both"/>
        <w:rPr>
          <w:sz w:val="24"/>
        </w:rPr>
      </w:pPr>
      <w:r>
        <w:rPr>
          <w:w w:val="105"/>
          <w:sz w:val="24"/>
        </w:rPr>
        <w:t xml:space="preserve">T. Haritos and N. D. Macchiarella. A mobile application of augmented reality for aerospace maintenance training. In </w:t>
      </w:r>
      <w:r>
        <w:rPr>
          <w:i/>
          <w:w w:val="105"/>
          <w:sz w:val="24"/>
        </w:rPr>
        <w:t xml:space="preserve">24th Digital Avionics Systems </w:t>
      </w:r>
      <w:r>
        <w:rPr>
          <w:i/>
          <w:spacing w:val="-3"/>
          <w:w w:val="105"/>
          <w:sz w:val="24"/>
        </w:rPr>
        <w:t>Conference</w:t>
      </w:r>
      <w:r>
        <w:rPr>
          <w:spacing w:val="-3"/>
          <w:w w:val="105"/>
          <w:sz w:val="24"/>
        </w:rPr>
        <w:t xml:space="preserve">, </w:t>
      </w:r>
      <w:r>
        <w:rPr>
          <w:w w:val="105"/>
          <w:sz w:val="24"/>
        </w:rPr>
        <w:t>vol- ume 1, pages 5.B.3–5.1, Oct</w:t>
      </w:r>
      <w:r>
        <w:rPr>
          <w:spacing w:val="5"/>
          <w:w w:val="105"/>
          <w:sz w:val="24"/>
        </w:rPr>
        <w:t xml:space="preserve"> </w:t>
      </w:r>
      <w:r>
        <w:rPr>
          <w:w w:val="105"/>
          <w:sz w:val="24"/>
        </w:rPr>
        <w:t>2005.</w:t>
      </w:r>
    </w:p>
    <w:p w14:paraId="6C9296B4" w14:textId="77777777" w:rsidR="00551168" w:rsidRDefault="00647E4E">
      <w:pPr>
        <w:pStyle w:val="ListParagraph"/>
        <w:numPr>
          <w:ilvl w:val="0"/>
          <w:numId w:val="1"/>
        </w:numPr>
        <w:tabs>
          <w:tab w:val="left" w:pos="813"/>
        </w:tabs>
        <w:spacing w:before="199" w:line="312" w:lineRule="auto"/>
        <w:ind w:left="811" w:right="1532" w:hanging="482"/>
        <w:jc w:val="both"/>
        <w:rPr>
          <w:sz w:val="24"/>
        </w:rPr>
      </w:pPr>
      <w:r>
        <w:rPr>
          <w:sz w:val="24"/>
        </w:rPr>
        <w:t>Ale</w:t>
      </w:r>
      <w:r>
        <w:rPr>
          <w:spacing w:val="-1"/>
          <w:sz w:val="24"/>
        </w:rPr>
        <w:t>x</w:t>
      </w:r>
      <w:r>
        <w:rPr>
          <w:w w:val="106"/>
          <w:sz w:val="24"/>
        </w:rPr>
        <w:t>andro</w:t>
      </w:r>
      <w:r>
        <w:rPr>
          <w:spacing w:val="21"/>
          <w:sz w:val="24"/>
        </w:rPr>
        <w:t xml:space="preserve"> </w:t>
      </w:r>
      <w:r>
        <w:rPr>
          <w:w w:val="105"/>
          <w:sz w:val="24"/>
        </w:rPr>
        <w:t>Simonetti</w:t>
      </w:r>
      <w:r>
        <w:rPr>
          <w:spacing w:val="21"/>
          <w:sz w:val="24"/>
        </w:rPr>
        <w:t xml:space="preserve"> </w:t>
      </w:r>
      <w:r>
        <w:rPr>
          <w:w w:val="107"/>
          <w:sz w:val="24"/>
        </w:rPr>
        <w:t>Ib</w:t>
      </w:r>
      <w:r>
        <w:rPr>
          <w:spacing w:val="-117"/>
          <w:w w:val="146"/>
          <w:sz w:val="24"/>
        </w:rPr>
        <w:t>´</w:t>
      </w:r>
      <w:r>
        <w:rPr>
          <w:w w:val="109"/>
          <w:sz w:val="24"/>
        </w:rPr>
        <w:t>a</w:t>
      </w:r>
      <w:r>
        <w:rPr>
          <w:spacing w:val="-124"/>
          <w:w w:val="108"/>
          <w:sz w:val="24"/>
        </w:rPr>
        <w:t>n</w:t>
      </w:r>
      <w:r>
        <w:rPr>
          <w:spacing w:val="6"/>
          <w:w w:val="146"/>
          <w:sz w:val="24"/>
        </w:rPr>
        <w:t>˜</w:t>
      </w:r>
      <w:r>
        <w:rPr>
          <w:w w:val="97"/>
          <w:sz w:val="24"/>
        </w:rPr>
        <w:t>ez</w:t>
      </w:r>
      <w:r>
        <w:rPr>
          <w:spacing w:val="21"/>
          <w:sz w:val="24"/>
        </w:rPr>
        <w:t xml:space="preserve"> </w:t>
      </w:r>
      <w:r>
        <w:rPr>
          <w:w w:val="108"/>
          <w:sz w:val="24"/>
        </w:rPr>
        <w:t>and</w:t>
      </w:r>
      <w:r>
        <w:rPr>
          <w:spacing w:val="21"/>
          <w:sz w:val="24"/>
        </w:rPr>
        <w:t xml:space="preserve"> </w:t>
      </w:r>
      <w:r>
        <w:rPr>
          <w:w w:val="105"/>
          <w:sz w:val="24"/>
        </w:rPr>
        <w:t>Josep</w:t>
      </w:r>
      <w:r>
        <w:rPr>
          <w:spacing w:val="21"/>
          <w:sz w:val="24"/>
        </w:rPr>
        <w:t xml:space="preserve"> </w:t>
      </w:r>
      <w:r>
        <w:rPr>
          <w:spacing w:val="-7"/>
          <w:w w:val="119"/>
          <w:sz w:val="24"/>
        </w:rPr>
        <w:t>P</w:t>
      </w:r>
      <w:r>
        <w:rPr>
          <w:w w:val="111"/>
          <w:sz w:val="24"/>
        </w:rPr>
        <w:t>a</w:t>
      </w:r>
      <w:r>
        <w:rPr>
          <w:spacing w:val="-1"/>
          <w:w w:val="111"/>
          <w:sz w:val="24"/>
        </w:rPr>
        <w:t>r</w:t>
      </w:r>
      <w:r>
        <w:rPr>
          <w:sz w:val="24"/>
        </w:rPr>
        <w:t>edes</w:t>
      </w:r>
      <w:r>
        <w:rPr>
          <w:spacing w:val="21"/>
          <w:sz w:val="24"/>
        </w:rPr>
        <w:t xml:space="preserve"> </w:t>
      </w:r>
      <w:r>
        <w:rPr>
          <w:w w:val="105"/>
          <w:sz w:val="24"/>
        </w:rPr>
        <w:t>Figueras.</w:t>
      </w:r>
      <w:r>
        <w:rPr>
          <w:sz w:val="24"/>
        </w:rPr>
        <w:t xml:space="preserve"> </w:t>
      </w:r>
      <w:r>
        <w:rPr>
          <w:spacing w:val="-7"/>
          <w:sz w:val="24"/>
        </w:rPr>
        <w:t xml:space="preserve"> </w:t>
      </w:r>
      <w:r>
        <w:rPr>
          <w:spacing w:val="-20"/>
          <w:w w:val="101"/>
          <w:sz w:val="24"/>
        </w:rPr>
        <w:t>V</w:t>
      </w:r>
      <w:r>
        <w:rPr>
          <w:w w:val="103"/>
          <w:sz w:val="24"/>
        </w:rPr>
        <w:t>uforia</w:t>
      </w:r>
      <w:r>
        <w:rPr>
          <w:spacing w:val="21"/>
          <w:sz w:val="24"/>
        </w:rPr>
        <w:t xml:space="preserve"> </w:t>
      </w:r>
      <w:r>
        <w:rPr>
          <w:sz w:val="24"/>
        </w:rPr>
        <w:t>v1.5</w:t>
      </w:r>
      <w:r>
        <w:rPr>
          <w:spacing w:val="21"/>
          <w:sz w:val="24"/>
        </w:rPr>
        <w:t xml:space="preserve"> </w:t>
      </w:r>
      <w:r>
        <w:rPr>
          <w:w w:val="102"/>
          <w:sz w:val="24"/>
        </w:rPr>
        <w:t>sdk:</w:t>
      </w:r>
      <w:r>
        <w:rPr>
          <w:sz w:val="24"/>
        </w:rPr>
        <w:t xml:space="preserve"> </w:t>
      </w:r>
      <w:r>
        <w:rPr>
          <w:spacing w:val="-10"/>
          <w:sz w:val="24"/>
        </w:rPr>
        <w:t xml:space="preserve"> </w:t>
      </w:r>
      <w:r>
        <w:rPr>
          <w:w w:val="102"/>
          <w:sz w:val="24"/>
        </w:rPr>
        <w:t xml:space="preserve">Analysis </w:t>
      </w:r>
      <w:r>
        <w:rPr>
          <w:w w:val="105"/>
          <w:sz w:val="24"/>
        </w:rPr>
        <w:t>and evaluation of capabilities.</w:t>
      </w:r>
      <w:r>
        <w:rPr>
          <w:spacing w:val="18"/>
          <w:w w:val="105"/>
          <w:sz w:val="24"/>
        </w:rPr>
        <w:t xml:space="preserve"> </w:t>
      </w:r>
      <w:r>
        <w:rPr>
          <w:w w:val="105"/>
          <w:sz w:val="24"/>
        </w:rPr>
        <w:t>2013.</w:t>
      </w:r>
    </w:p>
    <w:p w14:paraId="4EAC5C52" w14:textId="77777777" w:rsidR="00551168" w:rsidRDefault="00647E4E">
      <w:pPr>
        <w:pStyle w:val="ListParagraph"/>
        <w:numPr>
          <w:ilvl w:val="0"/>
          <w:numId w:val="1"/>
        </w:numPr>
        <w:tabs>
          <w:tab w:val="left" w:pos="813"/>
        </w:tabs>
        <w:spacing w:before="198" w:line="312" w:lineRule="auto"/>
        <w:ind w:left="811" w:right="1530" w:hanging="482"/>
        <w:jc w:val="both"/>
        <w:rPr>
          <w:sz w:val="24"/>
        </w:rPr>
      </w:pPr>
      <w:r>
        <w:rPr>
          <w:w w:val="105"/>
          <w:sz w:val="24"/>
        </w:rPr>
        <w:t xml:space="preserve">Sumitkumar Kanoje, Sheetal Girase, and Debajyoti </w:t>
      </w:r>
      <w:r>
        <w:rPr>
          <w:spacing w:val="-4"/>
          <w:w w:val="105"/>
          <w:sz w:val="24"/>
        </w:rPr>
        <w:t xml:space="preserve">Mukhopadhyay. </w:t>
      </w:r>
      <w:r>
        <w:rPr>
          <w:w w:val="105"/>
          <w:sz w:val="24"/>
        </w:rPr>
        <w:t xml:space="preserve">User profiling trends, techniques and applications. </w:t>
      </w:r>
      <w:r>
        <w:rPr>
          <w:i/>
          <w:w w:val="105"/>
          <w:sz w:val="24"/>
        </w:rPr>
        <w:t>ArXiv</w:t>
      </w:r>
      <w:r>
        <w:rPr>
          <w:w w:val="105"/>
          <w:sz w:val="24"/>
        </w:rPr>
        <w:t>, abs/1503.07474,</w:t>
      </w:r>
      <w:r>
        <w:rPr>
          <w:spacing w:val="51"/>
          <w:w w:val="105"/>
          <w:sz w:val="24"/>
        </w:rPr>
        <w:t xml:space="preserve"> </w:t>
      </w:r>
      <w:r>
        <w:rPr>
          <w:w w:val="105"/>
          <w:sz w:val="24"/>
        </w:rPr>
        <w:t>2015.</w:t>
      </w:r>
    </w:p>
    <w:p w14:paraId="455E830A" w14:textId="77777777" w:rsidR="00551168" w:rsidRDefault="00647E4E">
      <w:pPr>
        <w:pStyle w:val="ListParagraph"/>
        <w:numPr>
          <w:ilvl w:val="0"/>
          <w:numId w:val="1"/>
        </w:numPr>
        <w:tabs>
          <w:tab w:val="left" w:pos="813"/>
        </w:tabs>
        <w:spacing w:before="199" w:line="312" w:lineRule="auto"/>
        <w:ind w:left="811" w:right="1528" w:hanging="482"/>
        <w:jc w:val="both"/>
        <w:rPr>
          <w:sz w:val="24"/>
        </w:rPr>
      </w:pPr>
      <w:r>
        <w:rPr>
          <w:w w:val="105"/>
          <w:sz w:val="24"/>
        </w:rPr>
        <w:t xml:space="preserve">Sumitkumar Kanoje, Debajyoti </w:t>
      </w:r>
      <w:r>
        <w:rPr>
          <w:spacing w:val="-4"/>
          <w:w w:val="105"/>
          <w:sz w:val="24"/>
        </w:rPr>
        <w:t xml:space="preserve">Mukhopadhyay, </w:t>
      </w:r>
      <w:r>
        <w:rPr>
          <w:w w:val="105"/>
          <w:sz w:val="24"/>
        </w:rPr>
        <w:t xml:space="preserve">and Sheetal Girase. User profiling for university recommender system using automatic information retrieval. </w:t>
      </w:r>
      <w:r>
        <w:rPr>
          <w:i/>
          <w:spacing w:val="-6"/>
          <w:w w:val="105"/>
          <w:sz w:val="24"/>
        </w:rPr>
        <w:t xml:space="preserve">Procedia </w:t>
      </w:r>
      <w:r>
        <w:rPr>
          <w:i/>
          <w:w w:val="105"/>
          <w:sz w:val="24"/>
        </w:rPr>
        <w:t>Com- puter Science</w:t>
      </w:r>
      <w:r>
        <w:rPr>
          <w:w w:val="105"/>
          <w:sz w:val="24"/>
        </w:rPr>
        <w:t>, 78:5 – 12, 2016. 1st International Conference on Information Security Privacy</w:t>
      </w:r>
      <w:r>
        <w:rPr>
          <w:spacing w:val="14"/>
          <w:w w:val="105"/>
          <w:sz w:val="24"/>
        </w:rPr>
        <w:t xml:space="preserve"> </w:t>
      </w:r>
      <w:r>
        <w:rPr>
          <w:w w:val="105"/>
          <w:sz w:val="24"/>
        </w:rPr>
        <w:t>2015.</w:t>
      </w:r>
    </w:p>
    <w:p w14:paraId="55D5FAE3" w14:textId="77777777" w:rsidR="00551168" w:rsidRDefault="00647E4E">
      <w:pPr>
        <w:pStyle w:val="ListParagraph"/>
        <w:numPr>
          <w:ilvl w:val="0"/>
          <w:numId w:val="1"/>
        </w:numPr>
        <w:tabs>
          <w:tab w:val="left" w:pos="813"/>
        </w:tabs>
        <w:spacing w:before="198" w:line="312" w:lineRule="auto"/>
        <w:ind w:left="811" w:right="1529" w:hanging="482"/>
        <w:jc w:val="left"/>
        <w:rPr>
          <w:sz w:val="24"/>
        </w:rPr>
      </w:pPr>
      <w:r>
        <w:rPr>
          <w:w w:val="110"/>
          <w:sz w:val="24"/>
        </w:rPr>
        <w:t xml:space="preserve">Sneha </w:t>
      </w:r>
      <w:r>
        <w:rPr>
          <w:spacing w:val="-3"/>
          <w:w w:val="110"/>
          <w:sz w:val="24"/>
        </w:rPr>
        <w:t xml:space="preserve">kasetty </w:t>
      </w:r>
      <w:r>
        <w:rPr>
          <w:w w:val="110"/>
          <w:sz w:val="24"/>
        </w:rPr>
        <w:t xml:space="preserve">sudarshan. </w:t>
      </w:r>
      <w:r>
        <w:rPr>
          <w:i/>
          <w:w w:val="110"/>
          <w:sz w:val="24"/>
        </w:rPr>
        <w:t>AUGMENTED REALITY IN MOBILE DEVICES</w:t>
      </w:r>
      <w:r>
        <w:rPr>
          <w:w w:val="110"/>
          <w:sz w:val="24"/>
        </w:rPr>
        <w:t>. PhD thesis, 05</w:t>
      </w:r>
      <w:r>
        <w:rPr>
          <w:spacing w:val="21"/>
          <w:w w:val="110"/>
          <w:sz w:val="24"/>
        </w:rPr>
        <w:t xml:space="preserve"> </w:t>
      </w:r>
      <w:r>
        <w:rPr>
          <w:w w:val="110"/>
          <w:sz w:val="24"/>
        </w:rPr>
        <w:t>2017.</w:t>
      </w:r>
    </w:p>
    <w:p w14:paraId="0D06B1A8" w14:textId="77777777" w:rsidR="00551168" w:rsidRDefault="00647E4E">
      <w:pPr>
        <w:pStyle w:val="ListParagraph"/>
        <w:numPr>
          <w:ilvl w:val="0"/>
          <w:numId w:val="1"/>
        </w:numPr>
        <w:tabs>
          <w:tab w:val="left" w:pos="813"/>
        </w:tabs>
        <w:spacing w:before="199" w:line="312" w:lineRule="auto"/>
        <w:ind w:left="811" w:right="1530" w:hanging="482"/>
        <w:jc w:val="left"/>
        <w:rPr>
          <w:sz w:val="24"/>
        </w:rPr>
      </w:pPr>
      <w:r>
        <w:rPr>
          <w:w w:val="105"/>
          <w:sz w:val="24"/>
        </w:rPr>
        <w:t xml:space="preserve">Stan </w:t>
      </w:r>
      <w:r>
        <w:rPr>
          <w:spacing w:val="-4"/>
          <w:w w:val="105"/>
          <w:sz w:val="24"/>
        </w:rPr>
        <w:t xml:space="preserve">Kurkovsky, </w:t>
      </w:r>
      <w:r>
        <w:rPr>
          <w:w w:val="105"/>
          <w:sz w:val="24"/>
        </w:rPr>
        <w:t xml:space="preserve">Ranjana </w:t>
      </w:r>
      <w:r>
        <w:rPr>
          <w:spacing w:val="-5"/>
          <w:w w:val="105"/>
          <w:sz w:val="24"/>
        </w:rPr>
        <w:t xml:space="preserve">Koshy, </w:t>
      </w:r>
      <w:r>
        <w:rPr>
          <w:w w:val="105"/>
          <w:sz w:val="24"/>
        </w:rPr>
        <w:t xml:space="preserve">Vivian </w:t>
      </w:r>
      <w:r>
        <w:rPr>
          <w:spacing w:val="-4"/>
          <w:w w:val="105"/>
          <w:sz w:val="24"/>
        </w:rPr>
        <w:t xml:space="preserve">Novak, </w:t>
      </w:r>
      <w:r>
        <w:rPr>
          <w:w w:val="105"/>
          <w:sz w:val="24"/>
        </w:rPr>
        <w:t xml:space="preserve">and Peter Szul. Current issues in handheld augmented </w:t>
      </w:r>
      <w:r>
        <w:rPr>
          <w:spacing w:val="-4"/>
          <w:w w:val="105"/>
          <w:sz w:val="24"/>
        </w:rPr>
        <w:t xml:space="preserve">reality. </w:t>
      </w:r>
      <w:r>
        <w:rPr>
          <w:w w:val="105"/>
          <w:sz w:val="24"/>
        </w:rPr>
        <w:t>pages 68–72, 06</w:t>
      </w:r>
      <w:r>
        <w:rPr>
          <w:spacing w:val="51"/>
          <w:w w:val="105"/>
          <w:sz w:val="24"/>
        </w:rPr>
        <w:t xml:space="preserve"> </w:t>
      </w:r>
      <w:r>
        <w:rPr>
          <w:w w:val="105"/>
          <w:sz w:val="24"/>
        </w:rPr>
        <w:t>2012.</w:t>
      </w:r>
    </w:p>
    <w:p w14:paraId="54DA2FAE" w14:textId="77777777" w:rsidR="00551168" w:rsidRDefault="00647E4E">
      <w:pPr>
        <w:pStyle w:val="ListParagraph"/>
        <w:numPr>
          <w:ilvl w:val="0"/>
          <w:numId w:val="1"/>
        </w:numPr>
        <w:tabs>
          <w:tab w:val="left" w:pos="813"/>
          <w:tab w:val="left" w:pos="2119"/>
        </w:tabs>
        <w:spacing w:before="199" w:line="312" w:lineRule="auto"/>
        <w:ind w:left="811" w:right="1529" w:hanging="482"/>
        <w:jc w:val="left"/>
        <w:rPr>
          <w:sz w:val="24"/>
        </w:rPr>
      </w:pPr>
      <w:r>
        <w:rPr>
          <w:w w:val="105"/>
          <w:sz w:val="24"/>
        </w:rPr>
        <w:t>Andy</w:t>
      </w:r>
      <w:r>
        <w:rPr>
          <w:spacing w:val="41"/>
          <w:w w:val="105"/>
          <w:sz w:val="24"/>
        </w:rPr>
        <w:t xml:space="preserve"> </w:t>
      </w:r>
      <w:r>
        <w:rPr>
          <w:w w:val="105"/>
          <w:sz w:val="24"/>
        </w:rPr>
        <w:t>Lee.</w:t>
      </w:r>
      <w:r>
        <w:rPr>
          <w:w w:val="105"/>
          <w:sz w:val="24"/>
        </w:rPr>
        <w:tab/>
        <w:t>Comparing deep neural networks and traditional vision algorithms in mobile robotics.</w:t>
      </w:r>
      <w:r>
        <w:rPr>
          <w:spacing w:val="53"/>
          <w:w w:val="105"/>
          <w:sz w:val="24"/>
        </w:rPr>
        <w:t xml:space="preserve"> </w:t>
      </w:r>
      <w:r>
        <w:rPr>
          <w:w w:val="105"/>
          <w:sz w:val="24"/>
        </w:rPr>
        <w:t>2016.</w:t>
      </w:r>
    </w:p>
    <w:p w14:paraId="51640226" w14:textId="77777777" w:rsidR="00551168" w:rsidRDefault="00647E4E">
      <w:pPr>
        <w:pStyle w:val="ListParagraph"/>
        <w:numPr>
          <w:ilvl w:val="0"/>
          <w:numId w:val="1"/>
        </w:numPr>
        <w:tabs>
          <w:tab w:val="left" w:pos="813"/>
        </w:tabs>
        <w:spacing w:before="199"/>
        <w:ind w:hanging="483"/>
        <w:jc w:val="left"/>
        <w:rPr>
          <w:sz w:val="24"/>
        </w:rPr>
      </w:pPr>
      <w:r>
        <w:rPr>
          <w:w w:val="105"/>
          <w:sz w:val="24"/>
        </w:rPr>
        <w:t>Vincent</w:t>
      </w:r>
      <w:r>
        <w:rPr>
          <w:spacing w:val="12"/>
          <w:w w:val="105"/>
          <w:sz w:val="24"/>
        </w:rPr>
        <w:t xml:space="preserve"> </w:t>
      </w:r>
      <w:r>
        <w:rPr>
          <w:w w:val="105"/>
          <w:sz w:val="24"/>
        </w:rPr>
        <w:t>Lepetit.</w:t>
      </w:r>
      <w:r>
        <w:rPr>
          <w:spacing w:val="36"/>
          <w:w w:val="105"/>
          <w:sz w:val="24"/>
        </w:rPr>
        <w:t xml:space="preserve"> </w:t>
      </w:r>
      <w:r>
        <w:rPr>
          <w:w w:val="105"/>
          <w:sz w:val="24"/>
        </w:rPr>
        <w:t>On</w:t>
      </w:r>
      <w:r>
        <w:rPr>
          <w:spacing w:val="13"/>
          <w:w w:val="105"/>
          <w:sz w:val="24"/>
        </w:rPr>
        <w:t xml:space="preserve"> </w:t>
      </w:r>
      <w:r>
        <w:rPr>
          <w:w w:val="105"/>
          <w:sz w:val="24"/>
        </w:rPr>
        <w:t>computer</w:t>
      </w:r>
      <w:r>
        <w:rPr>
          <w:spacing w:val="12"/>
          <w:w w:val="105"/>
          <w:sz w:val="24"/>
        </w:rPr>
        <w:t xml:space="preserve"> </w:t>
      </w:r>
      <w:r>
        <w:rPr>
          <w:w w:val="105"/>
          <w:sz w:val="24"/>
        </w:rPr>
        <w:t>vision</w:t>
      </w:r>
      <w:r>
        <w:rPr>
          <w:spacing w:val="12"/>
          <w:w w:val="105"/>
          <w:sz w:val="24"/>
        </w:rPr>
        <w:t xml:space="preserve"> </w:t>
      </w:r>
      <w:r>
        <w:rPr>
          <w:w w:val="105"/>
          <w:sz w:val="24"/>
        </w:rPr>
        <w:t>for</w:t>
      </w:r>
      <w:r>
        <w:rPr>
          <w:spacing w:val="12"/>
          <w:w w:val="105"/>
          <w:sz w:val="24"/>
        </w:rPr>
        <w:t xml:space="preserve"> </w:t>
      </w:r>
      <w:r>
        <w:rPr>
          <w:w w:val="105"/>
          <w:sz w:val="24"/>
        </w:rPr>
        <w:t>augmented</w:t>
      </w:r>
      <w:r>
        <w:rPr>
          <w:spacing w:val="13"/>
          <w:w w:val="105"/>
          <w:sz w:val="24"/>
        </w:rPr>
        <w:t xml:space="preserve"> </w:t>
      </w:r>
      <w:r>
        <w:rPr>
          <w:spacing w:val="-4"/>
          <w:w w:val="105"/>
          <w:sz w:val="24"/>
        </w:rPr>
        <w:t>reality.</w:t>
      </w:r>
      <w:r>
        <w:rPr>
          <w:spacing w:val="37"/>
          <w:w w:val="105"/>
          <w:sz w:val="24"/>
        </w:rPr>
        <w:t xml:space="preserve"> </w:t>
      </w:r>
      <w:r>
        <w:rPr>
          <w:w w:val="105"/>
          <w:sz w:val="24"/>
        </w:rPr>
        <w:t>pages</w:t>
      </w:r>
      <w:r>
        <w:rPr>
          <w:spacing w:val="12"/>
          <w:w w:val="105"/>
          <w:sz w:val="24"/>
        </w:rPr>
        <w:t xml:space="preserve"> </w:t>
      </w:r>
      <w:r>
        <w:rPr>
          <w:w w:val="105"/>
          <w:sz w:val="24"/>
        </w:rPr>
        <w:t>13</w:t>
      </w:r>
      <w:r>
        <w:rPr>
          <w:spacing w:val="13"/>
          <w:w w:val="105"/>
          <w:sz w:val="24"/>
        </w:rPr>
        <w:t xml:space="preserve"> </w:t>
      </w:r>
      <w:r>
        <w:rPr>
          <w:w w:val="105"/>
          <w:sz w:val="24"/>
        </w:rPr>
        <w:t>–</w:t>
      </w:r>
      <w:r>
        <w:rPr>
          <w:spacing w:val="12"/>
          <w:w w:val="105"/>
          <w:sz w:val="24"/>
        </w:rPr>
        <w:t xml:space="preserve"> </w:t>
      </w:r>
      <w:r>
        <w:rPr>
          <w:w w:val="105"/>
          <w:sz w:val="24"/>
        </w:rPr>
        <w:t>16,</w:t>
      </w:r>
      <w:r>
        <w:rPr>
          <w:spacing w:val="12"/>
          <w:w w:val="105"/>
          <w:sz w:val="24"/>
        </w:rPr>
        <w:t xml:space="preserve"> </w:t>
      </w:r>
      <w:r>
        <w:rPr>
          <w:w w:val="105"/>
          <w:sz w:val="24"/>
        </w:rPr>
        <w:t>08</w:t>
      </w:r>
      <w:r>
        <w:rPr>
          <w:spacing w:val="12"/>
          <w:w w:val="105"/>
          <w:sz w:val="24"/>
        </w:rPr>
        <w:t xml:space="preserve"> </w:t>
      </w:r>
      <w:r>
        <w:rPr>
          <w:w w:val="105"/>
          <w:sz w:val="24"/>
        </w:rPr>
        <w:t>2008.</w:t>
      </w:r>
    </w:p>
    <w:p w14:paraId="04B340C7" w14:textId="77777777" w:rsidR="00551168" w:rsidRDefault="00551168">
      <w:pPr>
        <w:pStyle w:val="BodyText"/>
        <w:spacing w:before="6"/>
      </w:pPr>
    </w:p>
    <w:p w14:paraId="6BC8C504" w14:textId="77777777" w:rsidR="00551168" w:rsidRDefault="00647E4E">
      <w:pPr>
        <w:pStyle w:val="ListParagraph"/>
        <w:numPr>
          <w:ilvl w:val="0"/>
          <w:numId w:val="1"/>
        </w:numPr>
        <w:tabs>
          <w:tab w:val="left" w:pos="813"/>
        </w:tabs>
        <w:spacing w:line="312" w:lineRule="auto"/>
        <w:ind w:left="811" w:right="1526" w:hanging="482"/>
        <w:jc w:val="left"/>
        <w:rPr>
          <w:sz w:val="24"/>
        </w:rPr>
      </w:pPr>
      <w:r>
        <w:rPr>
          <w:w w:val="105"/>
          <w:sz w:val="24"/>
        </w:rPr>
        <w:t xml:space="preserve">David </w:t>
      </w:r>
      <w:r>
        <w:rPr>
          <w:spacing w:val="-3"/>
          <w:w w:val="105"/>
          <w:sz w:val="24"/>
        </w:rPr>
        <w:t xml:space="preserve">Lowe. </w:t>
      </w:r>
      <w:r>
        <w:rPr>
          <w:w w:val="105"/>
          <w:sz w:val="24"/>
        </w:rPr>
        <w:t xml:space="preserve">Distinctive image features from scale-invariant keypoints. </w:t>
      </w:r>
      <w:r>
        <w:rPr>
          <w:i/>
          <w:w w:val="105"/>
          <w:sz w:val="24"/>
        </w:rPr>
        <w:t>International Journal of Computer</w:t>
      </w:r>
      <w:r>
        <w:rPr>
          <w:i/>
          <w:spacing w:val="27"/>
          <w:w w:val="105"/>
          <w:sz w:val="24"/>
        </w:rPr>
        <w:t xml:space="preserve"> </w:t>
      </w:r>
      <w:r>
        <w:rPr>
          <w:i/>
          <w:w w:val="105"/>
          <w:sz w:val="24"/>
        </w:rPr>
        <w:t>Vision</w:t>
      </w:r>
      <w:r>
        <w:rPr>
          <w:w w:val="105"/>
          <w:sz w:val="24"/>
        </w:rPr>
        <w:t>, 60:91–110, 11 2004.</w:t>
      </w:r>
    </w:p>
    <w:p w14:paraId="103B2989" w14:textId="77777777" w:rsidR="00551168" w:rsidRDefault="00551168">
      <w:pPr>
        <w:spacing w:line="312" w:lineRule="auto"/>
        <w:rPr>
          <w:sz w:val="24"/>
        </w:rPr>
        <w:sectPr w:rsidR="00551168">
          <w:pgSz w:w="12240" w:h="15840"/>
          <w:pgMar w:top="1500" w:right="0" w:bottom="1300" w:left="1200" w:header="0" w:footer="1110" w:gutter="0"/>
          <w:cols w:space="720"/>
        </w:sectPr>
      </w:pPr>
    </w:p>
    <w:p w14:paraId="48B522A5" w14:textId="77777777" w:rsidR="00551168" w:rsidRDefault="00551168">
      <w:pPr>
        <w:pStyle w:val="BodyText"/>
        <w:spacing w:before="3"/>
        <w:rPr>
          <w:sz w:val="16"/>
        </w:rPr>
      </w:pPr>
    </w:p>
    <w:p w14:paraId="67FEDE6B" w14:textId="77777777" w:rsidR="00551168" w:rsidRDefault="00647E4E">
      <w:pPr>
        <w:pStyle w:val="ListParagraph"/>
        <w:numPr>
          <w:ilvl w:val="0"/>
          <w:numId w:val="1"/>
        </w:numPr>
        <w:tabs>
          <w:tab w:val="left" w:pos="813"/>
        </w:tabs>
        <w:spacing w:before="56" w:line="312" w:lineRule="auto"/>
        <w:ind w:left="811" w:right="1528" w:hanging="482"/>
        <w:jc w:val="both"/>
        <w:rPr>
          <w:sz w:val="24"/>
        </w:rPr>
      </w:pPr>
      <w:r>
        <w:rPr>
          <w:sz w:val="24"/>
        </w:rPr>
        <w:t xml:space="preserve">Paramjinang Moita. Adjustment to the work place </w:t>
      </w:r>
      <w:r>
        <w:rPr>
          <w:spacing w:val="-4"/>
          <w:sz w:val="24"/>
        </w:rPr>
        <w:t>by</w:t>
      </w:r>
      <w:r>
        <w:rPr>
          <w:spacing w:val="52"/>
          <w:sz w:val="24"/>
        </w:rPr>
        <w:t xml:space="preserve"> </w:t>
      </w:r>
      <w:r>
        <w:rPr>
          <w:sz w:val="24"/>
        </w:rPr>
        <w:t>new recruits in libraries. Vol.5(2):71–85, 04</w:t>
      </w:r>
      <w:r>
        <w:rPr>
          <w:spacing w:val="35"/>
          <w:sz w:val="24"/>
        </w:rPr>
        <w:t xml:space="preserve"> </w:t>
      </w:r>
      <w:r>
        <w:rPr>
          <w:sz w:val="24"/>
        </w:rPr>
        <w:t>2015.</w:t>
      </w:r>
    </w:p>
    <w:p w14:paraId="37A79DD7" w14:textId="77777777" w:rsidR="00551168" w:rsidRDefault="00647E4E">
      <w:pPr>
        <w:pStyle w:val="ListParagraph"/>
        <w:numPr>
          <w:ilvl w:val="0"/>
          <w:numId w:val="1"/>
        </w:numPr>
        <w:tabs>
          <w:tab w:val="left" w:pos="813"/>
        </w:tabs>
        <w:spacing w:before="199" w:line="312" w:lineRule="auto"/>
        <w:ind w:left="811" w:right="1530" w:hanging="482"/>
        <w:jc w:val="both"/>
        <w:rPr>
          <w:sz w:val="24"/>
        </w:rPr>
      </w:pPr>
      <w:r>
        <w:rPr>
          <w:w w:val="105"/>
          <w:sz w:val="24"/>
        </w:rPr>
        <w:t xml:space="preserve">Jonathan Pedoeem and Rachel Huang. YOLO-LITE: A real-time </w:t>
      </w:r>
      <w:r>
        <w:rPr>
          <w:spacing w:val="2"/>
          <w:w w:val="105"/>
          <w:sz w:val="24"/>
        </w:rPr>
        <w:t xml:space="preserve">object </w:t>
      </w:r>
      <w:r>
        <w:rPr>
          <w:w w:val="105"/>
          <w:sz w:val="24"/>
        </w:rPr>
        <w:t xml:space="preserve">detection algorithm optimized for non-gpu computers. </w:t>
      </w:r>
      <w:r>
        <w:rPr>
          <w:i/>
          <w:w w:val="105"/>
          <w:sz w:val="24"/>
        </w:rPr>
        <w:t>CoRR</w:t>
      </w:r>
      <w:r>
        <w:rPr>
          <w:w w:val="105"/>
          <w:sz w:val="24"/>
        </w:rPr>
        <w:t>, abs/1811.05588,</w:t>
      </w:r>
      <w:r>
        <w:rPr>
          <w:spacing w:val="50"/>
          <w:w w:val="105"/>
          <w:sz w:val="24"/>
        </w:rPr>
        <w:t xml:space="preserve"> </w:t>
      </w:r>
      <w:r>
        <w:rPr>
          <w:w w:val="105"/>
          <w:sz w:val="24"/>
        </w:rPr>
        <w:t>2018.</w:t>
      </w:r>
    </w:p>
    <w:p w14:paraId="345F1B52" w14:textId="77777777" w:rsidR="00551168" w:rsidRDefault="00647E4E">
      <w:pPr>
        <w:pStyle w:val="ListParagraph"/>
        <w:numPr>
          <w:ilvl w:val="0"/>
          <w:numId w:val="1"/>
        </w:numPr>
        <w:tabs>
          <w:tab w:val="left" w:pos="813"/>
        </w:tabs>
        <w:spacing w:before="198" w:line="312" w:lineRule="auto"/>
        <w:ind w:left="811" w:right="1528" w:hanging="482"/>
        <w:jc w:val="both"/>
        <w:rPr>
          <w:sz w:val="24"/>
        </w:rPr>
      </w:pPr>
      <w:r>
        <w:rPr>
          <w:w w:val="105"/>
          <w:sz w:val="24"/>
        </w:rPr>
        <w:t xml:space="preserve">Hendra Pradibta, </w:t>
      </w:r>
      <w:r>
        <w:rPr>
          <w:spacing w:val="-3"/>
          <w:w w:val="105"/>
          <w:sz w:val="24"/>
        </w:rPr>
        <w:t xml:space="preserve">Wijaya </w:t>
      </w:r>
      <w:r>
        <w:rPr>
          <w:w w:val="105"/>
          <w:sz w:val="24"/>
        </w:rPr>
        <w:t xml:space="preserve">Indra Dharma, </w:t>
      </w:r>
      <w:r>
        <w:rPr>
          <w:spacing w:val="-3"/>
          <w:w w:val="105"/>
          <w:sz w:val="24"/>
        </w:rPr>
        <w:t xml:space="preserve">Ferdian </w:t>
      </w:r>
      <w:r>
        <w:rPr>
          <w:w w:val="105"/>
          <w:sz w:val="24"/>
        </w:rPr>
        <w:t xml:space="preserve">Ronilaya,  and Usman Nurhasan.  The evaluation on a mobile augmented reality application as therapy media. </w:t>
      </w:r>
      <w:r>
        <w:rPr>
          <w:i/>
          <w:spacing w:val="-4"/>
          <w:w w:val="105"/>
          <w:sz w:val="24"/>
        </w:rPr>
        <w:t xml:space="preserve">MATEC </w:t>
      </w:r>
      <w:r>
        <w:rPr>
          <w:i/>
          <w:w w:val="105"/>
          <w:sz w:val="24"/>
        </w:rPr>
        <w:t xml:space="preserve">Web of </w:t>
      </w:r>
      <w:r>
        <w:rPr>
          <w:i/>
          <w:spacing w:val="-3"/>
          <w:w w:val="105"/>
          <w:sz w:val="24"/>
        </w:rPr>
        <w:t>Conferences</w:t>
      </w:r>
      <w:r>
        <w:rPr>
          <w:spacing w:val="-3"/>
          <w:w w:val="105"/>
          <w:sz w:val="24"/>
        </w:rPr>
        <w:t xml:space="preserve">, </w:t>
      </w:r>
      <w:r>
        <w:rPr>
          <w:w w:val="105"/>
          <w:sz w:val="24"/>
        </w:rPr>
        <w:t>197:15004, 01</w:t>
      </w:r>
      <w:r>
        <w:rPr>
          <w:spacing w:val="14"/>
          <w:w w:val="105"/>
          <w:sz w:val="24"/>
        </w:rPr>
        <w:t xml:space="preserve"> </w:t>
      </w:r>
      <w:r>
        <w:rPr>
          <w:w w:val="105"/>
          <w:sz w:val="24"/>
        </w:rPr>
        <w:t>2018.</w:t>
      </w:r>
    </w:p>
    <w:p w14:paraId="3FA7E6F1" w14:textId="77777777" w:rsidR="00551168" w:rsidRDefault="00647E4E">
      <w:pPr>
        <w:pStyle w:val="ListParagraph"/>
        <w:numPr>
          <w:ilvl w:val="0"/>
          <w:numId w:val="1"/>
        </w:numPr>
        <w:tabs>
          <w:tab w:val="left" w:pos="813"/>
        </w:tabs>
        <w:spacing w:before="199" w:line="312" w:lineRule="auto"/>
        <w:ind w:left="811" w:right="1529" w:hanging="482"/>
        <w:jc w:val="both"/>
        <w:rPr>
          <w:sz w:val="24"/>
        </w:rPr>
      </w:pPr>
      <w:r>
        <w:rPr>
          <w:w w:val="105"/>
          <w:sz w:val="24"/>
        </w:rPr>
        <w:t>D</w:t>
      </w:r>
      <w:r>
        <w:rPr>
          <w:spacing w:val="-7"/>
          <w:w w:val="105"/>
          <w:sz w:val="24"/>
        </w:rPr>
        <w:t>a</w:t>
      </w:r>
      <w:r>
        <w:rPr>
          <w:w w:val="103"/>
          <w:sz w:val="24"/>
        </w:rPr>
        <w:t>vid</w:t>
      </w:r>
      <w:r>
        <w:rPr>
          <w:sz w:val="24"/>
        </w:rPr>
        <w:t xml:space="preserve"> </w:t>
      </w:r>
      <w:r>
        <w:rPr>
          <w:spacing w:val="-17"/>
          <w:sz w:val="24"/>
        </w:rPr>
        <w:t xml:space="preserve"> </w:t>
      </w:r>
      <w:r>
        <w:rPr>
          <w:w w:val="110"/>
          <w:sz w:val="24"/>
        </w:rPr>
        <w:t>Pr</w:t>
      </w:r>
      <w:r>
        <w:rPr>
          <w:spacing w:val="6"/>
          <w:w w:val="110"/>
          <w:sz w:val="24"/>
        </w:rPr>
        <w:t>o</w:t>
      </w:r>
      <w:r>
        <w:rPr>
          <w:spacing w:val="-7"/>
          <w:w w:val="97"/>
          <w:sz w:val="24"/>
        </w:rPr>
        <w:t>c</w:t>
      </w:r>
      <w:r>
        <w:rPr>
          <w:w w:val="108"/>
          <w:sz w:val="24"/>
        </w:rPr>
        <w:t>h</w:t>
      </w:r>
      <w:r>
        <w:rPr>
          <w:spacing w:val="-117"/>
          <w:w w:val="146"/>
          <w:sz w:val="24"/>
        </w:rPr>
        <w:t>´</w:t>
      </w:r>
      <w:r>
        <w:rPr>
          <w:w w:val="103"/>
          <w:sz w:val="24"/>
        </w:rPr>
        <w:t>az</w:t>
      </w:r>
      <w:r>
        <w:rPr>
          <w:spacing w:val="-13"/>
          <w:w w:val="103"/>
          <w:sz w:val="24"/>
        </w:rPr>
        <w:t>k</w:t>
      </w:r>
      <w:r>
        <w:rPr>
          <w:w w:val="109"/>
          <w:sz w:val="24"/>
        </w:rPr>
        <w:t>a,</w:t>
      </w:r>
      <w:r>
        <w:rPr>
          <w:sz w:val="24"/>
        </w:rPr>
        <w:t xml:space="preserve"> </w:t>
      </w:r>
      <w:r>
        <w:rPr>
          <w:spacing w:val="-10"/>
          <w:sz w:val="24"/>
        </w:rPr>
        <w:t xml:space="preserve"> </w:t>
      </w:r>
      <w:r>
        <w:rPr>
          <w:w w:val="106"/>
          <w:sz w:val="24"/>
        </w:rPr>
        <w:t>On</w:t>
      </w:r>
      <w:r>
        <w:rPr>
          <w:spacing w:val="-13"/>
          <w:w w:val="106"/>
          <w:sz w:val="24"/>
        </w:rPr>
        <w:t>d</w:t>
      </w:r>
      <w:r>
        <w:rPr>
          <w:spacing w:val="-104"/>
          <w:w w:val="146"/>
          <w:sz w:val="24"/>
        </w:rPr>
        <w:t>ˇ</w:t>
      </w:r>
      <w:r>
        <w:rPr>
          <w:w w:val="105"/>
          <w:sz w:val="24"/>
        </w:rPr>
        <w:t>rej</w:t>
      </w:r>
      <w:r>
        <w:rPr>
          <w:sz w:val="24"/>
        </w:rPr>
        <w:t xml:space="preserve"> </w:t>
      </w:r>
      <w:r>
        <w:rPr>
          <w:spacing w:val="-17"/>
          <w:sz w:val="24"/>
        </w:rPr>
        <w:t xml:space="preserve"> </w:t>
      </w:r>
      <w:r>
        <w:rPr>
          <w:spacing w:val="-7"/>
          <w:w w:val="119"/>
          <w:sz w:val="24"/>
        </w:rPr>
        <w:t>P</w:t>
      </w:r>
      <w:r>
        <w:rPr>
          <w:w w:val="102"/>
          <w:sz w:val="24"/>
        </w:rPr>
        <w:t>o</w:t>
      </w:r>
      <w:r>
        <w:rPr>
          <w:spacing w:val="6"/>
          <w:w w:val="102"/>
          <w:sz w:val="24"/>
        </w:rPr>
        <w:t>p</w:t>
      </w:r>
      <w:r>
        <w:rPr>
          <w:w w:val="99"/>
          <w:sz w:val="24"/>
        </w:rPr>
        <w:t>el</w:t>
      </w:r>
      <w:r>
        <w:rPr>
          <w:spacing w:val="-14"/>
          <w:w w:val="99"/>
          <w:sz w:val="24"/>
        </w:rPr>
        <w:t>k</w:t>
      </w:r>
      <w:r>
        <w:rPr>
          <w:w w:val="109"/>
          <w:sz w:val="24"/>
        </w:rPr>
        <w:t>a,</w:t>
      </w:r>
      <w:r>
        <w:rPr>
          <w:sz w:val="24"/>
        </w:rPr>
        <w:t xml:space="preserve"> </w:t>
      </w:r>
      <w:r>
        <w:rPr>
          <w:spacing w:val="-10"/>
          <w:sz w:val="24"/>
        </w:rPr>
        <w:t xml:space="preserve"> </w:t>
      </w:r>
      <w:r>
        <w:rPr>
          <w:spacing w:val="-20"/>
          <w:w w:val="115"/>
          <w:sz w:val="24"/>
        </w:rPr>
        <w:t>T</w:t>
      </w:r>
      <w:r>
        <w:rPr>
          <w:w w:val="102"/>
          <w:sz w:val="24"/>
        </w:rPr>
        <w:t>omas</w:t>
      </w:r>
      <w:r>
        <w:rPr>
          <w:sz w:val="24"/>
        </w:rPr>
        <w:t xml:space="preserve"> </w:t>
      </w:r>
      <w:r>
        <w:rPr>
          <w:spacing w:val="-17"/>
          <w:sz w:val="24"/>
        </w:rPr>
        <w:t xml:space="preserve"> </w:t>
      </w:r>
      <w:r>
        <w:rPr>
          <w:w w:val="104"/>
          <w:sz w:val="24"/>
        </w:rPr>
        <w:t>Kou</w:t>
      </w:r>
      <w:r>
        <w:rPr>
          <w:spacing w:val="6"/>
          <w:w w:val="104"/>
          <w:sz w:val="24"/>
        </w:rPr>
        <w:t>b</w:t>
      </w:r>
      <w:r>
        <w:rPr>
          <w:w w:val="101"/>
          <w:sz w:val="24"/>
        </w:rPr>
        <w:t>ek,</w:t>
      </w:r>
      <w:r>
        <w:rPr>
          <w:sz w:val="24"/>
        </w:rPr>
        <w:t xml:space="preserve"> </w:t>
      </w:r>
      <w:r>
        <w:rPr>
          <w:spacing w:val="-10"/>
          <w:sz w:val="24"/>
        </w:rPr>
        <w:t xml:space="preserve"> </w:t>
      </w:r>
      <w:r>
        <w:rPr>
          <w:w w:val="108"/>
          <w:sz w:val="24"/>
        </w:rPr>
        <w:t>Jaromir</w:t>
      </w:r>
      <w:r>
        <w:rPr>
          <w:sz w:val="24"/>
        </w:rPr>
        <w:t xml:space="preserve"> </w:t>
      </w:r>
      <w:r>
        <w:rPr>
          <w:spacing w:val="-17"/>
          <w:sz w:val="24"/>
        </w:rPr>
        <w:t xml:space="preserve"> </w:t>
      </w:r>
      <w:r>
        <w:rPr>
          <w:w w:val="106"/>
          <w:sz w:val="24"/>
        </w:rPr>
        <w:t>Landa,</w:t>
      </w:r>
      <w:r>
        <w:rPr>
          <w:sz w:val="24"/>
        </w:rPr>
        <w:t xml:space="preserve"> </w:t>
      </w:r>
      <w:r>
        <w:rPr>
          <w:spacing w:val="-10"/>
          <w:sz w:val="24"/>
        </w:rPr>
        <w:t xml:space="preserve"> </w:t>
      </w:r>
      <w:r>
        <w:rPr>
          <w:w w:val="108"/>
          <w:sz w:val="24"/>
        </w:rPr>
        <w:t>and</w:t>
      </w:r>
      <w:r>
        <w:rPr>
          <w:sz w:val="24"/>
        </w:rPr>
        <w:t xml:space="preserve"> </w:t>
      </w:r>
      <w:r>
        <w:rPr>
          <w:spacing w:val="-17"/>
          <w:sz w:val="24"/>
        </w:rPr>
        <w:t xml:space="preserve"> </w:t>
      </w:r>
      <w:r>
        <w:rPr>
          <w:w w:val="114"/>
          <w:sz w:val="24"/>
        </w:rPr>
        <w:t>Jan</w:t>
      </w:r>
      <w:r>
        <w:rPr>
          <w:sz w:val="24"/>
        </w:rPr>
        <w:t xml:space="preserve"> </w:t>
      </w:r>
      <w:r>
        <w:rPr>
          <w:spacing w:val="-17"/>
          <w:sz w:val="24"/>
        </w:rPr>
        <w:t xml:space="preserve"> </w:t>
      </w:r>
      <w:r>
        <w:rPr>
          <w:sz w:val="24"/>
        </w:rPr>
        <w:t>Kol</w:t>
      </w:r>
      <w:r>
        <w:rPr>
          <w:spacing w:val="-1"/>
          <w:sz w:val="24"/>
        </w:rPr>
        <w:t>o</w:t>
      </w:r>
      <w:r>
        <w:rPr>
          <w:w w:val="97"/>
          <w:sz w:val="24"/>
        </w:rPr>
        <w:t xml:space="preserve">- </w:t>
      </w:r>
      <w:r>
        <w:rPr>
          <w:w w:val="105"/>
          <w:sz w:val="24"/>
        </w:rPr>
        <w:t xml:space="preserve">maznik. Hybrid surf-golay marker detection method for augmented reality applica- tions. </w:t>
      </w:r>
      <w:r>
        <w:rPr>
          <w:i/>
          <w:w w:val="105"/>
          <w:sz w:val="24"/>
        </w:rPr>
        <w:t>Journal of WSCG</w:t>
      </w:r>
      <w:r>
        <w:rPr>
          <w:w w:val="105"/>
          <w:sz w:val="24"/>
        </w:rPr>
        <w:t>, 20:197–204, 01</w:t>
      </w:r>
      <w:r>
        <w:rPr>
          <w:spacing w:val="48"/>
          <w:w w:val="105"/>
          <w:sz w:val="24"/>
        </w:rPr>
        <w:t xml:space="preserve"> </w:t>
      </w:r>
      <w:r>
        <w:rPr>
          <w:w w:val="105"/>
          <w:sz w:val="24"/>
        </w:rPr>
        <w:t>2012.</w:t>
      </w:r>
    </w:p>
    <w:p w14:paraId="27537056" w14:textId="77777777" w:rsidR="00551168" w:rsidRDefault="00647E4E">
      <w:pPr>
        <w:pStyle w:val="ListParagraph"/>
        <w:numPr>
          <w:ilvl w:val="0"/>
          <w:numId w:val="1"/>
        </w:numPr>
        <w:tabs>
          <w:tab w:val="left" w:pos="813"/>
        </w:tabs>
        <w:spacing w:before="199" w:line="312" w:lineRule="auto"/>
        <w:ind w:left="811" w:right="1528" w:hanging="482"/>
        <w:jc w:val="both"/>
        <w:rPr>
          <w:sz w:val="24"/>
        </w:rPr>
      </w:pPr>
      <w:r>
        <w:rPr>
          <w:spacing w:val="-3"/>
          <w:w w:val="105"/>
          <w:sz w:val="24"/>
        </w:rPr>
        <w:t xml:space="preserve">Francesco </w:t>
      </w:r>
      <w:r>
        <w:rPr>
          <w:w w:val="105"/>
          <w:sz w:val="24"/>
        </w:rPr>
        <w:t xml:space="preserve">Ricci, Lior </w:t>
      </w:r>
      <w:r>
        <w:rPr>
          <w:spacing w:val="-3"/>
          <w:w w:val="105"/>
          <w:sz w:val="24"/>
        </w:rPr>
        <w:t xml:space="preserve">Rokach, </w:t>
      </w:r>
      <w:r>
        <w:rPr>
          <w:w w:val="105"/>
          <w:sz w:val="24"/>
        </w:rPr>
        <w:t xml:space="preserve">and Bracha Shapira. </w:t>
      </w:r>
      <w:r>
        <w:rPr>
          <w:i/>
          <w:spacing w:val="-4"/>
          <w:w w:val="105"/>
          <w:sz w:val="24"/>
        </w:rPr>
        <w:t xml:space="preserve">Recommender </w:t>
      </w:r>
      <w:r>
        <w:rPr>
          <w:i/>
          <w:w w:val="105"/>
          <w:sz w:val="24"/>
        </w:rPr>
        <w:t xml:space="preserve">Systems </w:t>
      </w:r>
      <w:r>
        <w:rPr>
          <w:i/>
          <w:spacing w:val="-3"/>
          <w:w w:val="105"/>
          <w:sz w:val="24"/>
        </w:rPr>
        <w:t>Handbook</w:t>
      </w:r>
      <w:r>
        <w:rPr>
          <w:spacing w:val="-3"/>
          <w:w w:val="105"/>
          <w:sz w:val="24"/>
        </w:rPr>
        <w:t xml:space="preserve">, </w:t>
      </w:r>
      <w:r>
        <w:rPr>
          <w:w w:val="105"/>
          <w:sz w:val="24"/>
        </w:rPr>
        <w:t>volume 1-35, pages 1–35. 10</w:t>
      </w:r>
      <w:r>
        <w:rPr>
          <w:spacing w:val="25"/>
          <w:w w:val="105"/>
          <w:sz w:val="24"/>
        </w:rPr>
        <w:t xml:space="preserve"> </w:t>
      </w:r>
      <w:r>
        <w:rPr>
          <w:w w:val="105"/>
          <w:sz w:val="24"/>
        </w:rPr>
        <w:t>2010.</w:t>
      </w:r>
    </w:p>
    <w:p w14:paraId="47096357" w14:textId="77777777" w:rsidR="00551168" w:rsidRDefault="00647E4E">
      <w:pPr>
        <w:pStyle w:val="ListParagraph"/>
        <w:numPr>
          <w:ilvl w:val="0"/>
          <w:numId w:val="1"/>
        </w:numPr>
        <w:tabs>
          <w:tab w:val="left" w:pos="813"/>
        </w:tabs>
        <w:spacing w:before="198"/>
        <w:ind w:hanging="483"/>
        <w:jc w:val="left"/>
        <w:rPr>
          <w:sz w:val="24"/>
        </w:rPr>
      </w:pPr>
      <w:r>
        <w:rPr>
          <w:w w:val="105"/>
          <w:sz w:val="24"/>
        </w:rPr>
        <w:t xml:space="preserve">M. </w:t>
      </w:r>
      <w:r>
        <w:rPr>
          <w:spacing w:val="-3"/>
          <w:w w:val="105"/>
          <w:sz w:val="24"/>
        </w:rPr>
        <w:t xml:space="preserve">Romilly. </w:t>
      </w:r>
      <w:r>
        <w:rPr>
          <w:w w:val="105"/>
          <w:sz w:val="24"/>
        </w:rPr>
        <w:t>12 Best Augmented Reality SDKs. (2019, Jan</w:t>
      </w:r>
      <w:r>
        <w:rPr>
          <w:spacing w:val="55"/>
          <w:w w:val="105"/>
          <w:sz w:val="24"/>
        </w:rPr>
        <w:t xml:space="preserve"> </w:t>
      </w:r>
      <w:r>
        <w:rPr>
          <w:w w:val="105"/>
          <w:sz w:val="24"/>
        </w:rPr>
        <w:t>25).</w:t>
      </w:r>
    </w:p>
    <w:p w14:paraId="4E34E11D" w14:textId="77777777" w:rsidR="00551168" w:rsidRDefault="00551168">
      <w:pPr>
        <w:pStyle w:val="BodyText"/>
        <w:spacing w:before="6"/>
      </w:pPr>
    </w:p>
    <w:p w14:paraId="5DACED93" w14:textId="77777777" w:rsidR="00551168" w:rsidRDefault="00647E4E">
      <w:pPr>
        <w:pStyle w:val="ListParagraph"/>
        <w:numPr>
          <w:ilvl w:val="0"/>
          <w:numId w:val="1"/>
        </w:numPr>
        <w:tabs>
          <w:tab w:val="left" w:pos="813"/>
        </w:tabs>
        <w:spacing w:line="312" w:lineRule="auto"/>
        <w:ind w:left="811" w:right="1527" w:hanging="482"/>
        <w:jc w:val="both"/>
        <w:rPr>
          <w:sz w:val="24"/>
        </w:rPr>
      </w:pPr>
      <w:r>
        <w:rPr>
          <w:w w:val="105"/>
          <w:sz w:val="24"/>
        </w:rPr>
        <w:t xml:space="preserve">Edward Rosten and </w:t>
      </w:r>
      <w:r>
        <w:rPr>
          <w:spacing w:val="-7"/>
          <w:w w:val="105"/>
          <w:sz w:val="24"/>
        </w:rPr>
        <w:t xml:space="preserve">Tom </w:t>
      </w:r>
      <w:r>
        <w:rPr>
          <w:w w:val="105"/>
          <w:sz w:val="24"/>
        </w:rPr>
        <w:t xml:space="preserve">Drummond. Machine learning for high-speed corner detec- </w:t>
      </w:r>
      <w:r>
        <w:rPr>
          <w:w w:val="107"/>
          <w:sz w:val="24"/>
        </w:rPr>
        <w:t>tion.</w:t>
      </w:r>
      <w:r>
        <w:rPr>
          <w:sz w:val="24"/>
        </w:rPr>
        <w:t xml:space="preserve">  </w:t>
      </w:r>
      <w:r>
        <w:rPr>
          <w:spacing w:val="-24"/>
          <w:sz w:val="24"/>
        </w:rPr>
        <w:t xml:space="preserve"> </w:t>
      </w:r>
      <w:r>
        <w:rPr>
          <w:w w:val="107"/>
          <w:sz w:val="24"/>
        </w:rPr>
        <w:t>In</w:t>
      </w:r>
      <w:r>
        <w:rPr>
          <w:sz w:val="24"/>
        </w:rPr>
        <w:t xml:space="preserve"> </w:t>
      </w:r>
      <w:r>
        <w:rPr>
          <w:spacing w:val="-25"/>
          <w:sz w:val="24"/>
        </w:rPr>
        <w:t xml:space="preserve"> </w:t>
      </w:r>
      <w:r>
        <w:rPr>
          <w:w w:val="99"/>
          <w:sz w:val="24"/>
        </w:rPr>
        <w:t>Al</w:t>
      </w:r>
      <w:r>
        <w:rPr>
          <w:spacing w:val="-13"/>
          <w:w w:val="99"/>
          <w:sz w:val="24"/>
        </w:rPr>
        <w:t>e</w:t>
      </w:r>
      <w:r>
        <w:rPr>
          <w:spacing w:val="-105"/>
          <w:w w:val="146"/>
          <w:sz w:val="24"/>
        </w:rPr>
        <w:t>ˇ</w:t>
      </w:r>
      <w:r>
        <w:rPr>
          <w:w w:val="98"/>
          <w:sz w:val="24"/>
        </w:rPr>
        <w:t>s</w:t>
      </w:r>
      <w:r>
        <w:rPr>
          <w:sz w:val="24"/>
        </w:rPr>
        <w:t xml:space="preserve"> </w:t>
      </w:r>
      <w:r>
        <w:rPr>
          <w:spacing w:val="-25"/>
          <w:sz w:val="24"/>
        </w:rPr>
        <w:t xml:space="preserve"> </w:t>
      </w:r>
      <w:r>
        <w:rPr>
          <w:w w:val="103"/>
          <w:sz w:val="24"/>
        </w:rPr>
        <w:t>Leonardis,</w:t>
      </w:r>
      <w:r>
        <w:rPr>
          <w:sz w:val="24"/>
        </w:rPr>
        <w:t xml:space="preserve"> </w:t>
      </w:r>
      <w:r>
        <w:rPr>
          <w:spacing w:val="-21"/>
          <w:sz w:val="24"/>
        </w:rPr>
        <w:t xml:space="preserve"> </w:t>
      </w:r>
      <w:r>
        <w:rPr>
          <w:w w:val="106"/>
          <w:sz w:val="24"/>
        </w:rPr>
        <w:t>Horst</w:t>
      </w:r>
      <w:r>
        <w:rPr>
          <w:sz w:val="24"/>
        </w:rPr>
        <w:t xml:space="preserve"> </w:t>
      </w:r>
      <w:r>
        <w:rPr>
          <w:spacing w:val="-25"/>
          <w:sz w:val="24"/>
        </w:rPr>
        <w:t xml:space="preserve"> </w:t>
      </w:r>
      <w:r>
        <w:rPr>
          <w:sz w:val="24"/>
        </w:rPr>
        <w:t>Bis</w:t>
      </w:r>
      <w:r>
        <w:rPr>
          <w:spacing w:val="-7"/>
          <w:sz w:val="24"/>
        </w:rPr>
        <w:t>c</w:t>
      </w:r>
      <w:r>
        <w:rPr>
          <w:sz w:val="24"/>
        </w:rPr>
        <w:t xml:space="preserve">hof, </w:t>
      </w:r>
      <w:r>
        <w:rPr>
          <w:spacing w:val="-20"/>
          <w:sz w:val="24"/>
        </w:rPr>
        <w:t xml:space="preserve"> </w:t>
      </w:r>
      <w:r>
        <w:rPr>
          <w:w w:val="108"/>
          <w:sz w:val="24"/>
        </w:rPr>
        <w:t>and</w:t>
      </w:r>
      <w:r>
        <w:rPr>
          <w:sz w:val="24"/>
        </w:rPr>
        <w:t xml:space="preserve"> </w:t>
      </w:r>
      <w:r>
        <w:rPr>
          <w:spacing w:val="-25"/>
          <w:sz w:val="24"/>
        </w:rPr>
        <w:t xml:space="preserve"> </w:t>
      </w:r>
      <w:r>
        <w:rPr>
          <w:sz w:val="24"/>
        </w:rPr>
        <w:t xml:space="preserve">Axel </w:t>
      </w:r>
      <w:r>
        <w:rPr>
          <w:spacing w:val="-25"/>
          <w:sz w:val="24"/>
        </w:rPr>
        <w:t xml:space="preserve"> </w:t>
      </w:r>
      <w:r>
        <w:rPr>
          <w:w w:val="107"/>
          <w:sz w:val="24"/>
        </w:rPr>
        <w:t>Pinz,</w:t>
      </w:r>
      <w:r>
        <w:rPr>
          <w:sz w:val="24"/>
        </w:rPr>
        <w:t xml:space="preserve"> </w:t>
      </w:r>
      <w:r>
        <w:rPr>
          <w:spacing w:val="-20"/>
          <w:sz w:val="24"/>
        </w:rPr>
        <w:t xml:space="preserve"> </w:t>
      </w:r>
      <w:r>
        <w:rPr>
          <w:w w:val="103"/>
          <w:sz w:val="24"/>
        </w:rPr>
        <w:t>e</w:t>
      </w:r>
      <w:r>
        <w:rPr>
          <w:spacing w:val="-1"/>
          <w:w w:val="103"/>
          <w:sz w:val="24"/>
        </w:rPr>
        <w:t>d</w:t>
      </w:r>
      <w:r>
        <w:rPr>
          <w:w w:val="106"/>
          <w:sz w:val="24"/>
        </w:rPr>
        <w:t>itors,</w:t>
      </w:r>
      <w:r>
        <w:rPr>
          <w:sz w:val="24"/>
        </w:rPr>
        <w:t xml:space="preserve"> </w:t>
      </w:r>
      <w:r>
        <w:rPr>
          <w:spacing w:val="-18"/>
          <w:sz w:val="24"/>
        </w:rPr>
        <w:t xml:space="preserve"> </w:t>
      </w:r>
      <w:r>
        <w:rPr>
          <w:i/>
          <w:w w:val="104"/>
          <w:sz w:val="24"/>
        </w:rPr>
        <w:t>Computer</w:t>
      </w:r>
      <w:r>
        <w:rPr>
          <w:i/>
          <w:sz w:val="24"/>
        </w:rPr>
        <w:t xml:space="preserve"> </w:t>
      </w:r>
      <w:r>
        <w:rPr>
          <w:i/>
          <w:spacing w:val="-21"/>
          <w:sz w:val="24"/>
        </w:rPr>
        <w:t xml:space="preserve"> </w:t>
      </w:r>
      <w:r>
        <w:rPr>
          <w:i/>
          <w:w w:val="108"/>
          <w:sz w:val="24"/>
        </w:rPr>
        <w:t>Vision</w:t>
      </w:r>
      <w:r>
        <w:rPr>
          <w:i/>
          <w:sz w:val="24"/>
        </w:rPr>
        <w:t xml:space="preserve"> </w:t>
      </w:r>
      <w:r>
        <w:rPr>
          <w:i/>
          <w:spacing w:val="-20"/>
          <w:sz w:val="24"/>
        </w:rPr>
        <w:t xml:space="preserve"> </w:t>
      </w:r>
      <w:r>
        <w:rPr>
          <w:i/>
          <w:w w:val="99"/>
          <w:sz w:val="24"/>
        </w:rPr>
        <w:t xml:space="preserve">– </w:t>
      </w:r>
      <w:r>
        <w:rPr>
          <w:i/>
          <w:w w:val="105"/>
          <w:sz w:val="24"/>
        </w:rPr>
        <w:t>ECCV 2006</w:t>
      </w:r>
      <w:r>
        <w:rPr>
          <w:w w:val="105"/>
          <w:sz w:val="24"/>
        </w:rPr>
        <w:t>, pages 430–443, Berlin, Heidelberg, 2006. Springer Berlin</w:t>
      </w:r>
      <w:r>
        <w:rPr>
          <w:spacing w:val="7"/>
          <w:w w:val="105"/>
          <w:sz w:val="24"/>
        </w:rPr>
        <w:t xml:space="preserve"> </w:t>
      </w:r>
      <w:r>
        <w:rPr>
          <w:w w:val="105"/>
          <w:sz w:val="24"/>
        </w:rPr>
        <w:t>Heidelberg.</w:t>
      </w:r>
    </w:p>
    <w:p w14:paraId="4E230AA6" w14:textId="77777777" w:rsidR="00551168" w:rsidRDefault="00647E4E">
      <w:pPr>
        <w:pStyle w:val="ListParagraph"/>
        <w:numPr>
          <w:ilvl w:val="0"/>
          <w:numId w:val="1"/>
        </w:numPr>
        <w:tabs>
          <w:tab w:val="left" w:pos="813"/>
        </w:tabs>
        <w:spacing w:before="199" w:line="312" w:lineRule="auto"/>
        <w:ind w:left="811" w:right="1528" w:hanging="482"/>
        <w:jc w:val="both"/>
        <w:rPr>
          <w:sz w:val="24"/>
        </w:rPr>
      </w:pPr>
      <w:r>
        <w:rPr>
          <w:w w:val="105"/>
          <w:sz w:val="24"/>
        </w:rPr>
        <w:t xml:space="preserve">S. R. R. Sanches, M. Oizumi, C. Oliveira, E. F. Damasceno, and A. C. Sementille. Aspects of user profiles that can improve mobile augmented reality usage. In </w:t>
      </w:r>
      <w:r>
        <w:rPr>
          <w:i/>
          <w:w w:val="105"/>
          <w:sz w:val="24"/>
        </w:rPr>
        <w:t xml:space="preserve">2017 19th Symposium on Virtual and Augmented </w:t>
      </w:r>
      <w:r>
        <w:rPr>
          <w:i/>
          <w:spacing w:val="-4"/>
          <w:w w:val="105"/>
          <w:sz w:val="24"/>
        </w:rPr>
        <w:t>Reality</w:t>
      </w:r>
      <w:r>
        <w:rPr>
          <w:i/>
          <w:spacing w:val="7"/>
          <w:w w:val="105"/>
          <w:sz w:val="24"/>
        </w:rPr>
        <w:t xml:space="preserve"> </w:t>
      </w:r>
      <w:r>
        <w:rPr>
          <w:i/>
          <w:w w:val="105"/>
          <w:sz w:val="24"/>
        </w:rPr>
        <w:t>(SVR)</w:t>
      </w:r>
      <w:r>
        <w:rPr>
          <w:w w:val="105"/>
          <w:sz w:val="24"/>
        </w:rPr>
        <w:t xml:space="preserve">, pages 236–242, </w:t>
      </w:r>
      <w:r>
        <w:rPr>
          <w:spacing w:val="-3"/>
          <w:w w:val="105"/>
          <w:sz w:val="24"/>
        </w:rPr>
        <w:t xml:space="preserve">Nov </w:t>
      </w:r>
      <w:r>
        <w:rPr>
          <w:w w:val="105"/>
          <w:sz w:val="24"/>
        </w:rPr>
        <w:t>2017.</w:t>
      </w:r>
    </w:p>
    <w:p w14:paraId="315C71E0" w14:textId="77777777" w:rsidR="00551168" w:rsidRDefault="00647E4E">
      <w:pPr>
        <w:pStyle w:val="ListParagraph"/>
        <w:numPr>
          <w:ilvl w:val="0"/>
          <w:numId w:val="1"/>
        </w:numPr>
        <w:tabs>
          <w:tab w:val="left" w:pos="813"/>
        </w:tabs>
        <w:spacing w:before="198" w:line="312" w:lineRule="auto"/>
        <w:ind w:left="811" w:right="1529" w:hanging="482"/>
        <w:jc w:val="both"/>
        <w:rPr>
          <w:sz w:val="24"/>
        </w:rPr>
      </w:pPr>
      <w:r>
        <w:rPr>
          <w:w w:val="105"/>
          <w:sz w:val="24"/>
        </w:rPr>
        <w:t xml:space="preserve">Rodrigo </w:t>
      </w:r>
      <w:r>
        <w:rPr>
          <w:spacing w:val="-3"/>
          <w:w w:val="105"/>
          <w:sz w:val="24"/>
        </w:rPr>
        <w:t xml:space="preserve">Silva, </w:t>
      </w:r>
      <w:r>
        <w:rPr>
          <w:w w:val="105"/>
          <w:sz w:val="24"/>
        </w:rPr>
        <w:t xml:space="preserve">Jauvane Oliveira, and G. Giraldi.  Introduction to augmented </w:t>
      </w:r>
      <w:r>
        <w:rPr>
          <w:spacing w:val="-4"/>
          <w:w w:val="105"/>
          <w:sz w:val="24"/>
        </w:rPr>
        <w:t xml:space="preserve">reality.  </w:t>
      </w:r>
      <w:r>
        <w:rPr>
          <w:w w:val="105"/>
          <w:sz w:val="24"/>
        </w:rPr>
        <w:t>01</w:t>
      </w:r>
      <w:r>
        <w:rPr>
          <w:spacing w:val="14"/>
          <w:w w:val="105"/>
          <w:sz w:val="24"/>
        </w:rPr>
        <w:t xml:space="preserve"> </w:t>
      </w:r>
      <w:r>
        <w:rPr>
          <w:w w:val="105"/>
          <w:sz w:val="24"/>
        </w:rPr>
        <w:t>2003.</w:t>
      </w:r>
    </w:p>
    <w:p w14:paraId="4289639C" w14:textId="77777777" w:rsidR="00551168" w:rsidRDefault="00647E4E">
      <w:pPr>
        <w:pStyle w:val="ListParagraph"/>
        <w:numPr>
          <w:ilvl w:val="0"/>
          <w:numId w:val="1"/>
        </w:numPr>
        <w:tabs>
          <w:tab w:val="left" w:pos="813"/>
        </w:tabs>
        <w:spacing w:before="199" w:line="312" w:lineRule="auto"/>
        <w:ind w:left="811" w:right="1528" w:hanging="482"/>
        <w:jc w:val="both"/>
        <w:rPr>
          <w:sz w:val="24"/>
        </w:rPr>
      </w:pPr>
      <w:r>
        <w:rPr>
          <w:w w:val="105"/>
          <w:sz w:val="24"/>
        </w:rPr>
        <w:t xml:space="preserve">Simon </w:t>
      </w:r>
      <w:r>
        <w:rPr>
          <w:spacing w:val="-5"/>
          <w:w w:val="105"/>
          <w:sz w:val="24"/>
        </w:rPr>
        <w:t xml:space="preserve">Taylor </w:t>
      </w:r>
      <w:r>
        <w:rPr>
          <w:w w:val="105"/>
          <w:sz w:val="24"/>
        </w:rPr>
        <w:t xml:space="preserve">and </w:t>
      </w:r>
      <w:r>
        <w:rPr>
          <w:spacing w:val="-7"/>
          <w:w w:val="105"/>
          <w:sz w:val="24"/>
        </w:rPr>
        <w:t xml:space="preserve">Tom </w:t>
      </w:r>
      <w:r>
        <w:rPr>
          <w:w w:val="105"/>
          <w:sz w:val="24"/>
        </w:rPr>
        <w:t xml:space="preserve">Drummond. Binary histogrammed intensity patches for effi- cient and robust matching. </w:t>
      </w:r>
      <w:r>
        <w:rPr>
          <w:i/>
          <w:w w:val="105"/>
          <w:sz w:val="24"/>
        </w:rPr>
        <w:t>International Journal of Computer Vision</w:t>
      </w:r>
      <w:r>
        <w:rPr>
          <w:w w:val="105"/>
          <w:sz w:val="24"/>
        </w:rPr>
        <w:t>, 94(2):241–265, Sep</w:t>
      </w:r>
      <w:r>
        <w:rPr>
          <w:spacing w:val="14"/>
          <w:w w:val="105"/>
          <w:sz w:val="24"/>
        </w:rPr>
        <w:t xml:space="preserve"> </w:t>
      </w:r>
      <w:r>
        <w:rPr>
          <w:w w:val="105"/>
          <w:sz w:val="24"/>
        </w:rPr>
        <w:t>2011.</w:t>
      </w:r>
    </w:p>
    <w:p w14:paraId="2BBF2B38" w14:textId="77777777" w:rsidR="00551168" w:rsidRDefault="00647E4E">
      <w:pPr>
        <w:pStyle w:val="ListParagraph"/>
        <w:numPr>
          <w:ilvl w:val="0"/>
          <w:numId w:val="1"/>
        </w:numPr>
        <w:tabs>
          <w:tab w:val="left" w:pos="813"/>
        </w:tabs>
        <w:spacing w:before="199" w:line="312" w:lineRule="auto"/>
        <w:ind w:left="811" w:right="1533" w:hanging="482"/>
        <w:jc w:val="both"/>
        <w:rPr>
          <w:sz w:val="24"/>
        </w:rPr>
      </w:pPr>
      <w:r>
        <w:rPr>
          <w:w w:val="105"/>
          <w:sz w:val="24"/>
        </w:rPr>
        <w:t>Mathangi Vijayan. Impact of job stress on employees’ job performance in aavin, coimbatore. 06</w:t>
      </w:r>
      <w:r>
        <w:rPr>
          <w:spacing w:val="-9"/>
          <w:w w:val="105"/>
          <w:sz w:val="24"/>
        </w:rPr>
        <w:t xml:space="preserve"> </w:t>
      </w:r>
      <w:r>
        <w:rPr>
          <w:w w:val="105"/>
          <w:sz w:val="24"/>
        </w:rPr>
        <w:t>2018.</w:t>
      </w:r>
    </w:p>
    <w:p w14:paraId="5FE9CB20" w14:textId="77777777" w:rsidR="00551168" w:rsidRDefault="00647E4E">
      <w:pPr>
        <w:pStyle w:val="ListParagraph"/>
        <w:numPr>
          <w:ilvl w:val="0"/>
          <w:numId w:val="1"/>
        </w:numPr>
        <w:tabs>
          <w:tab w:val="left" w:pos="813"/>
        </w:tabs>
        <w:spacing w:before="199" w:line="312" w:lineRule="auto"/>
        <w:ind w:left="811" w:right="1533" w:hanging="482"/>
        <w:jc w:val="both"/>
        <w:rPr>
          <w:sz w:val="24"/>
        </w:rPr>
      </w:pPr>
      <w:r>
        <w:rPr>
          <w:w w:val="105"/>
          <w:sz w:val="24"/>
        </w:rPr>
        <w:t xml:space="preserve">Manolis </w:t>
      </w:r>
      <w:r>
        <w:rPr>
          <w:spacing w:val="-3"/>
          <w:w w:val="105"/>
          <w:sz w:val="24"/>
        </w:rPr>
        <w:t xml:space="preserve">Vozalis, </w:t>
      </w:r>
      <w:r>
        <w:rPr>
          <w:w w:val="105"/>
          <w:sz w:val="24"/>
        </w:rPr>
        <w:t>Angelos Markos, and Konstantinos G. Margaritis. Evaluation of standard svd-based techniques for collaborative filtering. 01</w:t>
      </w:r>
      <w:r>
        <w:rPr>
          <w:spacing w:val="50"/>
          <w:w w:val="105"/>
          <w:sz w:val="24"/>
        </w:rPr>
        <w:t xml:space="preserve"> </w:t>
      </w:r>
      <w:r>
        <w:rPr>
          <w:w w:val="105"/>
          <w:sz w:val="24"/>
        </w:rPr>
        <w:t>2009.</w:t>
      </w:r>
    </w:p>
    <w:p w14:paraId="272264EA" w14:textId="77777777" w:rsidR="00551168" w:rsidRDefault="00551168">
      <w:pPr>
        <w:spacing w:line="312" w:lineRule="auto"/>
        <w:jc w:val="both"/>
        <w:rPr>
          <w:sz w:val="24"/>
        </w:rPr>
        <w:sectPr w:rsidR="00551168">
          <w:pgSz w:w="12240" w:h="15840"/>
          <w:pgMar w:top="1500" w:right="0" w:bottom="1300" w:left="1200" w:header="0" w:footer="1110" w:gutter="0"/>
          <w:cols w:space="720"/>
        </w:sectPr>
      </w:pPr>
    </w:p>
    <w:p w14:paraId="6D863A20" w14:textId="77777777" w:rsidR="00551168" w:rsidRDefault="00551168">
      <w:pPr>
        <w:pStyle w:val="BodyText"/>
        <w:spacing w:before="3"/>
        <w:rPr>
          <w:sz w:val="16"/>
        </w:rPr>
      </w:pPr>
    </w:p>
    <w:p w14:paraId="5170C4A7" w14:textId="77777777" w:rsidR="00551168" w:rsidRDefault="00647E4E">
      <w:pPr>
        <w:pStyle w:val="ListParagraph"/>
        <w:numPr>
          <w:ilvl w:val="0"/>
          <w:numId w:val="1"/>
        </w:numPr>
        <w:tabs>
          <w:tab w:val="left" w:pos="813"/>
        </w:tabs>
        <w:spacing w:before="56" w:line="312" w:lineRule="auto"/>
        <w:ind w:left="811" w:right="1534" w:hanging="482"/>
        <w:jc w:val="both"/>
        <w:rPr>
          <w:sz w:val="24"/>
        </w:rPr>
      </w:pPr>
      <w:r>
        <w:rPr>
          <w:w w:val="105"/>
          <w:sz w:val="24"/>
        </w:rPr>
        <w:t xml:space="preserve">Hongzhi Yin, Yizhou Sun, Bin Cui, Zhiting Hu, and Ling Chen. Lcars: a location- </w:t>
      </w:r>
      <w:r>
        <w:rPr>
          <w:spacing w:val="-3"/>
          <w:w w:val="105"/>
          <w:sz w:val="24"/>
        </w:rPr>
        <w:t xml:space="preserve">content-aware </w:t>
      </w:r>
      <w:r>
        <w:rPr>
          <w:w w:val="105"/>
          <w:sz w:val="24"/>
        </w:rPr>
        <w:t>recommender system. pages 221–229, 08</w:t>
      </w:r>
      <w:r>
        <w:rPr>
          <w:spacing w:val="34"/>
          <w:w w:val="105"/>
          <w:sz w:val="24"/>
        </w:rPr>
        <w:t xml:space="preserve"> </w:t>
      </w:r>
      <w:r>
        <w:rPr>
          <w:w w:val="105"/>
          <w:sz w:val="24"/>
        </w:rPr>
        <w:t>2013.</w:t>
      </w:r>
    </w:p>
    <w:p w14:paraId="6E350B37" w14:textId="77777777" w:rsidR="00551168" w:rsidRDefault="00647E4E">
      <w:pPr>
        <w:pStyle w:val="ListParagraph"/>
        <w:numPr>
          <w:ilvl w:val="0"/>
          <w:numId w:val="1"/>
        </w:numPr>
        <w:tabs>
          <w:tab w:val="left" w:pos="813"/>
        </w:tabs>
        <w:spacing w:before="199" w:line="312" w:lineRule="auto"/>
        <w:ind w:left="811" w:right="1529" w:hanging="482"/>
        <w:jc w:val="both"/>
        <w:rPr>
          <w:sz w:val="24"/>
        </w:rPr>
      </w:pPr>
      <w:r>
        <w:rPr>
          <w:w w:val="105"/>
          <w:sz w:val="24"/>
        </w:rPr>
        <w:t xml:space="preserve">Zhuo Zhang, Shang Shang, Sanjeev R. Kulkarni, and </w:t>
      </w:r>
      <w:r>
        <w:rPr>
          <w:spacing w:val="-3"/>
          <w:w w:val="105"/>
          <w:sz w:val="24"/>
        </w:rPr>
        <w:t xml:space="preserve">Pan </w:t>
      </w:r>
      <w:r>
        <w:rPr>
          <w:w w:val="105"/>
          <w:sz w:val="24"/>
        </w:rPr>
        <w:t xml:space="preserve">Hui. Improving augmented reality using recommender systems. In </w:t>
      </w:r>
      <w:r>
        <w:rPr>
          <w:i/>
          <w:spacing w:val="-6"/>
          <w:w w:val="105"/>
          <w:sz w:val="24"/>
        </w:rPr>
        <w:t xml:space="preserve">Proceedings </w:t>
      </w:r>
      <w:r>
        <w:rPr>
          <w:i/>
          <w:w w:val="105"/>
          <w:sz w:val="24"/>
        </w:rPr>
        <w:t xml:space="preserve">of the 7th ACM </w:t>
      </w:r>
      <w:r>
        <w:rPr>
          <w:i/>
          <w:spacing w:val="-3"/>
          <w:w w:val="105"/>
          <w:sz w:val="24"/>
        </w:rPr>
        <w:t xml:space="preserve">Conference </w:t>
      </w:r>
      <w:r>
        <w:rPr>
          <w:i/>
          <w:w w:val="105"/>
          <w:sz w:val="24"/>
        </w:rPr>
        <w:t xml:space="preserve">on </w:t>
      </w:r>
      <w:r>
        <w:rPr>
          <w:i/>
          <w:spacing w:val="-4"/>
          <w:w w:val="105"/>
          <w:sz w:val="24"/>
        </w:rPr>
        <w:t xml:space="preserve">Recommender </w:t>
      </w:r>
      <w:r>
        <w:rPr>
          <w:i/>
          <w:w w:val="105"/>
          <w:sz w:val="24"/>
        </w:rPr>
        <w:t>Systems</w:t>
      </w:r>
      <w:r>
        <w:rPr>
          <w:w w:val="105"/>
          <w:sz w:val="24"/>
        </w:rPr>
        <w:t xml:space="preserve">, RecSys ’13, page 173–176, New </w:t>
      </w:r>
      <w:r>
        <w:rPr>
          <w:spacing w:val="-4"/>
          <w:w w:val="105"/>
          <w:sz w:val="24"/>
        </w:rPr>
        <w:t xml:space="preserve">York, </w:t>
      </w:r>
      <w:r>
        <w:rPr>
          <w:w w:val="105"/>
          <w:sz w:val="24"/>
        </w:rPr>
        <w:t>NY, USA, 2013.</w:t>
      </w:r>
      <w:r>
        <w:rPr>
          <w:spacing w:val="-17"/>
          <w:w w:val="105"/>
          <w:sz w:val="24"/>
        </w:rPr>
        <w:t xml:space="preserve"> </w:t>
      </w:r>
      <w:r>
        <w:rPr>
          <w:w w:val="105"/>
          <w:sz w:val="24"/>
        </w:rPr>
        <w:t>Asso- ciation for Computing</w:t>
      </w:r>
      <w:r>
        <w:rPr>
          <w:spacing w:val="44"/>
          <w:w w:val="105"/>
          <w:sz w:val="24"/>
        </w:rPr>
        <w:t xml:space="preserve"> </w:t>
      </w:r>
      <w:r>
        <w:rPr>
          <w:spacing w:val="-3"/>
          <w:w w:val="105"/>
          <w:sz w:val="24"/>
        </w:rPr>
        <w:t>Machinery.</w:t>
      </w:r>
    </w:p>
    <w:sectPr w:rsidR="00551168">
      <w:pgSz w:w="12240" w:h="15840"/>
      <w:pgMar w:top="1500" w:right="0" w:bottom="1300" w:left="1200" w:header="0" w:footer="111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2" w:author="Vanessa Camilleri" w:date="2020-04-16T10:07:00Z" w:initials="VC">
    <w:p w14:paraId="42B065DE" w14:textId="77777777" w:rsidR="000F195A" w:rsidRDefault="000F195A">
      <w:pPr>
        <w:pStyle w:val="CommentText"/>
      </w:pPr>
      <w:r>
        <w:rPr>
          <w:rStyle w:val="CommentReference"/>
        </w:rPr>
        <w:annotationRef/>
      </w:r>
      <w:r>
        <w:t xml:space="preserve">Here mention that the images will be found in Appendix </w:t>
      </w:r>
      <w:r w:rsidR="00123AC2">
        <w:t xml:space="preserve">C. </w:t>
      </w:r>
    </w:p>
  </w:comment>
  <w:comment w:id="37" w:author="Vanessa Camilleri" w:date="2020-04-16T10:09:00Z" w:initials="VC">
    <w:p w14:paraId="0440C3A7" w14:textId="77777777" w:rsidR="00123AC2" w:rsidRDefault="00123AC2">
      <w:pPr>
        <w:pStyle w:val="CommentText"/>
      </w:pPr>
      <w:r>
        <w:rPr>
          <w:rStyle w:val="CommentReference"/>
        </w:rPr>
        <w:annotationRef/>
      </w:r>
      <w:r>
        <w:t>Why is this Figure 1? Figure numbers should be continuous</w:t>
      </w:r>
    </w:p>
  </w:comment>
  <w:comment w:id="55" w:author="Vanessa Camilleri" w:date="2020-04-16T10:12:00Z" w:initials="VC">
    <w:p w14:paraId="439E9484" w14:textId="77777777" w:rsidR="00123AC2" w:rsidRDefault="00123AC2">
      <w:pPr>
        <w:pStyle w:val="CommentText"/>
      </w:pPr>
      <w:r>
        <w:rPr>
          <w:rStyle w:val="CommentReference"/>
        </w:rPr>
        <w:annotationRef/>
      </w:r>
      <w:r>
        <w:t xml:space="preserve">I would include the two tables above below this paragraph otherwise readers will have some difficulty to interpret the table. </w:t>
      </w:r>
    </w:p>
  </w:comment>
  <w:comment w:id="56" w:author="Vanessa Camilleri" w:date="2020-04-16T10:14:00Z" w:initials="VC">
    <w:p w14:paraId="35B4644B" w14:textId="77777777" w:rsidR="00123AC2" w:rsidRDefault="00123AC2">
      <w:pPr>
        <w:pStyle w:val="CommentText"/>
      </w:pPr>
      <w:r>
        <w:rPr>
          <w:rStyle w:val="CommentReference"/>
        </w:rPr>
        <w:annotationRef/>
      </w:r>
      <w:r>
        <w:t xml:space="preserve">I would include question numbers in the table and then you can refer to them as questions 1-6, and questions 7-8, etc so the readers don’t get confused. </w:t>
      </w:r>
    </w:p>
  </w:comment>
  <w:comment w:id="58" w:author="Vanessa Camilleri" w:date="2020-04-16T10:16:00Z" w:initials="VC">
    <w:p w14:paraId="64787101" w14:textId="77777777" w:rsidR="00123AC2" w:rsidRDefault="00123AC2">
      <w:pPr>
        <w:pStyle w:val="CommentText"/>
      </w:pPr>
      <w:r>
        <w:rPr>
          <w:rStyle w:val="CommentReference"/>
        </w:rPr>
        <w:annotationRef/>
      </w:r>
      <w:r>
        <w:t xml:space="preserve">Was this question answered by the respondents? </w:t>
      </w:r>
    </w:p>
  </w:comment>
  <w:comment w:id="59" w:author="Vanessa Camilleri" w:date="2020-04-16T10:15:00Z" w:initials="VC">
    <w:p w14:paraId="7B941272" w14:textId="77777777" w:rsidR="00123AC2" w:rsidRDefault="00123AC2">
      <w:pPr>
        <w:pStyle w:val="CommentText"/>
      </w:pPr>
      <w:r>
        <w:rPr>
          <w:rStyle w:val="CommentReference"/>
        </w:rPr>
        <w:annotationRef/>
      </w:r>
      <w:r>
        <w:t xml:space="preserve">Try to reword this sentence as I don’t understand it and even the readers will not. </w:t>
      </w:r>
    </w:p>
  </w:comment>
  <w:comment w:id="60" w:author="Vanessa Camilleri" w:date="2020-04-16T10:16:00Z" w:initials="VC">
    <w:p w14:paraId="7A948C82" w14:textId="77777777" w:rsidR="00123AC2" w:rsidRDefault="00123AC2">
      <w:pPr>
        <w:pStyle w:val="CommentText"/>
      </w:pPr>
      <w:r>
        <w:rPr>
          <w:rStyle w:val="CommentReference"/>
        </w:rPr>
        <w:annotationRef/>
      </w:r>
      <w:r>
        <w:t xml:space="preserve">I don’t understand this?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2B065DE" w15:done="0"/>
  <w15:commentEx w15:paraId="0440C3A7" w15:done="0"/>
  <w15:commentEx w15:paraId="439E9484" w15:done="0"/>
  <w15:commentEx w15:paraId="35B4644B" w15:done="0"/>
  <w15:commentEx w15:paraId="64787101" w15:done="0"/>
  <w15:commentEx w15:paraId="7B941272" w15:done="0"/>
  <w15:commentEx w15:paraId="7A948C8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8CCD17" w14:textId="77777777" w:rsidR="00F947C6" w:rsidRDefault="00F947C6">
      <w:r>
        <w:separator/>
      </w:r>
    </w:p>
  </w:endnote>
  <w:endnote w:type="continuationSeparator" w:id="0">
    <w:p w14:paraId="5BEC1AD4" w14:textId="77777777" w:rsidR="00F947C6" w:rsidRDefault="00F947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6F4A12" w14:textId="01D84682" w:rsidR="00647E4E" w:rsidRDefault="00FE2D12">
    <w:pPr>
      <w:pStyle w:val="BodyText"/>
      <w:spacing w:line="14" w:lineRule="auto"/>
      <w:rPr>
        <w:sz w:val="20"/>
      </w:rPr>
    </w:pPr>
    <w:r>
      <w:rPr>
        <w:noProof/>
        <w:lang w:val="en-GB" w:eastAsia="en-GB"/>
      </w:rPr>
      <mc:AlternateContent>
        <mc:Choice Requires="wps">
          <w:drawing>
            <wp:anchor distT="0" distB="0" distL="114300" distR="114300" simplePos="0" relativeHeight="249116672" behindDoc="1" locked="0" layoutInCell="1" allowOverlap="1" wp14:anchorId="1F22C69C" wp14:editId="7CA28514">
              <wp:simplePos x="0" y="0"/>
              <wp:positionH relativeFrom="page">
                <wp:posOffset>3785870</wp:posOffset>
              </wp:positionH>
              <wp:positionV relativeFrom="page">
                <wp:posOffset>9213850</wp:posOffset>
              </wp:positionV>
              <wp:extent cx="200660" cy="1778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48B09" w14:textId="77777777" w:rsidR="00647E4E" w:rsidRDefault="00647E4E">
                          <w:pPr>
                            <w:pStyle w:val="BodyText"/>
                            <w:spacing w:line="251" w:lineRule="exact"/>
                            <w:ind w:left="60"/>
                          </w:pPr>
                          <w:r>
                            <w:fldChar w:fldCharType="begin"/>
                          </w:r>
                          <w:r>
                            <w:instrText xml:space="preserve"> PAGE  \* roman </w:instrText>
                          </w:r>
                          <w:r>
                            <w:fldChar w:fldCharType="separate"/>
                          </w:r>
                          <w:r w:rsidR="000F195A">
                            <w:rPr>
                              <w:noProof/>
                            </w:rPr>
                            <w:t>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22C69C" id="_x0000_t202" coordsize="21600,21600" o:spt="202" path="m0,0l0,21600,21600,21600,21600,0xe">
              <v:stroke joinstyle="miter"/>
              <v:path gradientshapeok="t" o:connecttype="rect"/>
            </v:shapetype>
            <v:shape id="Text Box 2" o:spid="_x0000_s1057" type="#_x0000_t202" style="position:absolute;margin-left:298.1pt;margin-top:725.5pt;width:15.8pt;height:14pt;z-index:-25419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" filled="f" stroked="f">
              <v:textbox inset="0,0,0,0">
                <w:txbxContent>
                  <w:p w14:paraId="70748B09" w14:textId="77777777" w:rsidR="00647E4E" w:rsidRDefault="00647E4E">
                    <w:pPr>
                      <w:pStyle w:val="BodyText"/>
                      <w:spacing w:line="251" w:lineRule="exact"/>
                      <w:ind w:left="60"/>
                    </w:pPr>
                    <w:r>
                      <w:fldChar w:fldCharType="begin"/>
                    </w:r>
                    <w:r>
                      <w:instrText xml:space="preserve"> PAGE  \* roman </w:instrText>
                    </w:r>
                    <w:r>
                      <w:fldChar w:fldCharType="separate"/>
                    </w:r>
                    <w:r w:rsidR="000F195A">
                      <w:rPr>
                        <w:noProof/>
                      </w:rPr>
                      <w:t>iv</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73F5F0" w14:textId="7D917F3B" w:rsidR="00647E4E" w:rsidRDefault="00FE2D12">
    <w:pPr>
      <w:pStyle w:val="BodyText"/>
      <w:spacing w:line="14" w:lineRule="auto"/>
      <w:rPr>
        <w:sz w:val="20"/>
      </w:rPr>
    </w:pPr>
    <w:r>
      <w:rPr>
        <w:noProof/>
        <w:lang w:val="en-GB" w:eastAsia="en-GB"/>
      </w:rPr>
      <mc:AlternateContent>
        <mc:Choice Requires="wps">
          <w:drawing>
            <wp:anchor distT="0" distB="0" distL="114300" distR="114300" simplePos="0" relativeHeight="249117696" behindDoc="1" locked="0" layoutInCell="1" allowOverlap="1" wp14:anchorId="142A0A18" wp14:editId="453E2EAD">
              <wp:simplePos x="0" y="0"/>
              <wp:positionH relativeFrom="page">
                <wp:posOffset>3773170</wp:posOffset>
              </wp:positionH>
              <wp:positionV relativeFrom="page">
                <wp:posOffset>9213850</wp:posOffset>
              </wp:positionV>
              <wp:extent cx="225425" cy="1778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C58CFB" w14:textId="77777777" w:rsidR="00647E4E" w:rsidRDefault="00647E4E">
                          <w:pPr>
                            <w:pStyle w:val="BodyText"/>
                            <w:spacing w:line="251" w:lineRule="exact"/>
                            <w:ind w:left="60"/>
                          </w:pPr>
                          <w:r>
                            <w:fldChar w:fldCharType="begin"/>
                          </w:r>
                          <w:r>
                            <w:instrText xml:space="preserve"> PAGE </w:instrText>
                          </w:r>
                          <w:r>
                            <w:fldChar w:fldCharType="separate"/>
                          </w:r>
                          <w:r w:rsidR="00123AC2">
                            <w:rPr>
                              <w:noProof/>
                            </w:rPr>
                            <w:t>32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2A0A18" id="_x0000_t202" coordsize="21600,21600" o:spt="202" path="m0,0l0,21600,21600,21600,21600,0xe">
              <v:stroke joinstyle="miter"/>
              <v:path gradientshapeok="t" o:connecttype="rect"/>
            </v:shapetype>
            <v:shape id="Text Box 1" o:spid="_x0000_s1058" type="#_x0000_t202" style="position:absolute;margin-left:297.1pt;margin-top:725.5pt;width:17.75pt;height:14pt;z-index:-25419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" filled="f" stroked="f">
              <v:textbox inset="0,0,0,0">
                <w:txbxContent>
                  <w:p w14:paraId="1AC58CFB" w14:textId="77777777" w:rsidR="00647E4E" w:rsidRDefault="00647E4E">
                    <w:pPr>
                      <w:pStyle w:val="BodyText"/>
                      <w:spacing w:line="251" w:lineRule="exact"/>
                      <w:ind w:left="60"/>
                    </w:pPr>
                    <w:r>
                      <w:fldChar w:fldCharType="begin"/>
                    </w:r>
                    <w:r>
                      <w:instrText xml:space="preserve"> PAGE </w:instrText>
                    </w:r>
                    <w:r>
                      <w:fldChar w:fldCharType="separate"/>
                    </w:r>
                    <w:r w:rsidR="00123AC2">
                      <w:rPr>
                        <w:noProof/>
                      </w:rPr>
                      <w:t>32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1578D5" w14:textId="77777777" w:rsidR="00F947C6" w:rsidRDefault="00F947C6">
      <w:r>
        <w:separator/>
      </w:r>
    </w:p>
  </w:footnote>
  <w:footnote w:type="continuationSeparator" w:id="0">
    <w:p w14:paraId="78A7C0E1" w14:textId="77777777" w:rsidR="00F947C6" w:rsidRDefault="00F947C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D46FC4"/>
    <w:multiLevelType w:val="hybridMultilevel"/>
    <w:tmpl w:val="27AC5CE4"/>
    <w:lvl w:ilvl="0" w:tplc="1BF03EFE">
      <w:start w:val="1"/>
      <w:numFmt w:val="lowerLetter"/>
      <w:lvlText w:val="(%1)"/>
      <w:lvlJc w:val="left"/>
      <w:pPr>
        <w:ind w:left="598" w:hanging="324"/>
        <w:jc w:val="left"/>
      </w:pPr>
      <w:rPr>
        <w:rFonts w:ascii="Arial" w:eastAsia="Arial" w:hAnsi="Arial" w:cs="Arial" w:hint="default"/>
        <w:b/>
        <w:bCs/>
        <w:spacing w:val="-1"/>
        <w:w w:val="88"/>
        <w:sz w:val="20"/>
        <w:szCs w:val="20"/>
      </w:rPr>
    </w:lvl>
    <w:lvl w:ilvl="1" w:tplc="DF4CE0EA">
      <w:numFmt w:val="bullet"/>
      <w:lvlText w:val="•"/>
      <w:lvlJc w:val="left"/>
      <w:pPr>
        <w:ind w:left="1644" w:hanging="324"/>
      </w:pPr>
      <w:rPr>
        <w:rFonts w:hint="default"/>
      </w:rPr>
    </w:lvl>
    <w:lvl w:ilvl="2" w:tplc="214E2A6A">
      <w:numFmt w:val="bullet"/>
      <w:lvlText w:val="•"/>
      <w:lvlJc w:val="left"/>
      <w:pPr>
        <w:ind w:left="2688" w:hanging="324"/>
      </w:pPr>
      <w:rPr>
        <w:rFonts w:hint="default"/>
      </w:rPr>
    </w:lvl>
    <w:lvl w:ilvl="3" w:tplc="6BC6EBEE">
      <w:numFmt w:val="bullet"/>
      <w:lvlText w:val="•"/>
      <w:lvlJc w:val="left"/>
      <w:pPr>
        <w:ind w:left="3732" w:hanging="324"/>
      </w:pPr>
      <w:rPr>
        <w:rFonts w:hint="default"/>
      </w:rPr>
    </w:lvl>
    <w:lvl w:ilvl="4" w:tplc="A04E3FB0">
      <w:numFmt w:val="bullet"/>
      <w:lvlText w:val="•"/>
      <w:lvlJc w:val="left"/>
      <w:pPr>
        <w:ind w:left="4776" w:hanging="324"/>
      </w:pPr>
      <w:rPr>
        <w:rFonts w:hint="default"/>
      </w:rPr>
    </w:lvl>
    <w:lvl w:ilvl="5" w:tplc="AEBCD6A0">
      <w:numFmt w:val="bullet"/>
      <w:lvlText w:val="•"/>
      <w:lvlJc w:val="left"/>
      <w:pPr>
        <w:ind w:left="5820" w:hanging="324"/>
      </w:pPr>
      <w:rPr>
        <w:rFonts w:hint="default"/>
      </w:rPr>
    </w:lvl>
    <w:lvl w:ilvl="6" w:tplc="66D683A4">
      <w:numFmt w:val="bullet"/>
      <w:lvlText w:val="•"/>
      <w:lvlJc w:val="left"/>
      <w:pPr>
        <w:ind w:left="6864" w:hanging="324"/>
      </w:pPr>
      <w:rPr>
        <w:rFonts w:hint="default"/>
      </w:rPr>
    </w:lvl>
    <w:lvl w:ilvl="7" w:tplc="8A4033DE">
      <w:numFmt w:val="bullet"/>
      <w:lvlText w:val="•"/>
      <w:lvlJc w:val="left"/>
      <w:pPr>
        <w:ind w:left="7908" w:hanging="324"/>
      </w:pPr>
      <w:rPr>
        <w:rFonts w:hint="default"/>
      </w:rPr>
    </w:lvl>
    <w:lvl w:ilvl="8" w:tplc="359268E0">
      <w:numFmt w:val="bullet"/>
      <w:lvlText w:val="•"/>
      <w:lvlJc w:val="left"/>
      <w:pPr>
        <w:ind w:left="8952" w:hanging="324"/>
      </w:pPr>
      <w:rPr>
        <w:rFonts w:hint="default"/>
      </w:rPr>
    </w:lvl>
  </w:abstractNum>
  <w:abstractNum w:abstractNumId="1">
    <w:nsid w:val="21DA6E87"/>
    <w:multiLevelType w:val="multilevel"/>
    <w:tmpl w:val="DAAC720C"/>
    <w:lvl w:ilvl="0">
      <w:start w:val="5"/>
      <w:numFmt w:val="decimal"/>
      <w:lvlText w:val="%1"/>
      <w:lvlJc w:val="left"/>
      <w:pPr>
        <w:ind w:left="1152" w:hanging="822"/>
        <w:jc w:val="left"/>
      </w:pPr>
      <w:rPr>
        <w:rFonts w:hint="default"/>
      </w:rPr>
    </w:lvl>
    <w:lvl w:ilvl="1">
      <w:start w:val="5"/>
      <w:numFmt w:val="decimal"/>
      <w:lvlText w:val="%1.%2"/>
      <w:lvlJc w:val="left"/>
      <w:pPr>
        <w:ind w:left="1152" w:hanging="822"/>
        <w:jc w:val="left"/>
      </w:pPr>
      <w:rPr>
        <w:rFonts w:hint="default"/>
      </w:rPr>
    </w:lvl>
    <w:lvl w:ilvl="2">
      <w:start w:val="1"/>
      <w:numFmt w:val="decimal"/>
      <w:lvlText w:val="%1.%2.%3"/>
      <w:lvlJc w:val="left"/>
      <w:pPr>
        <w:ind w:left="1152" w:hanging="822"/>
        <w:jc w:val="left"/>
      </w:pPr>
      <w:rPr>
        <w:rFonts w:ascii="Times New Roman" w:eastAsia="Times New Roman" w:hAnsi="Times New Roman" w:cs="Times New Roman" w:hint="default"/>
        <w:b/>
        <w:bCs/>
        <w:w w:val="115"/>
        <w:sz w:val="24"/>
        <w:szCs w:val="24"/>
      </w:rPr>
    </w:lvl>
    <w:lvl w:ilvl="3">
      <w:numFmt w:val="bullet"/>
      <w:lvlText w:val="•"/>
      <w:lvlJc w:val="left"/>
      <w:pPr>
        <w:ind w:left="4124" w:hanging="822"/>
      </w:pPr>
      <w:rPr>
        <w:rFonts w:hint="default"/>
      </w:rPr>
    </w:lvl>
    <w:lvl w:ilvl="4">
      <w:numFmt w:val="bullet"/>
      <w:lvlText w:val="•"/>
      <w:lvlJc w:val="left"/>
      <w:pPr>
        <w:ind w:left="5112" w:hanging="822"/>
      </w:pPr>
      <w:rPr>
        <w:rFonts w:hint="default"/>
      </w:rPr>
    </w:lvl>
    <w:lvl w:ilvl="5">
      <w:numFmt w:val="bullet"/>
      <w:lvlText w:val="•"/>
      <w:lvlJc w:val="left"/>
      <w:pPr>
        <w:ind w:left="6100" w:hanging="822"/>
      </w:pPr>
      <w:rPr>
        <w:rFonts w:hint="default"/>
      </w:rPr>
    </w:lvl>
    <w:lvl w:ilvl="6">
      <w:numFmt w:val="bullet"/>
      <w:lvlText w:val="•"/>
      <w:lvlJc w:val="left"/>
      <w:pPr>
        <w:ind w:left="7088" w:hanging="822"/>
      </w:pPr>
      <w:rPr>
        <w:rFonts w:hint="default"/>
      </w:rPr>
    </w:lvl>
    <w:lvl w:ilvl="7">
      <w:numFmt w:val="bullet"/>
      <w:lvlText w:val="•"/>
      <w:lvlJc w:val="left"/>
      <w:pPr>
        <w:ind w:left="8076" w:hanging="822"/>
      </w:pPr>
      <w:rPr>
        <w:rFonts w:hint="default"/>
      </w:rPr>
    </w:lvl>
    <w:lvl w:ilvl="8">
      <w:numFmt w:val="bullet"/>
      <w:lvlText w:val="•"/>
      <w:lvlJc w:val="left"/>
      <w:pPr>
        <w:ind w:left="9064" w:hanging="822"/>
      </w:pPr>
      <w:rPr>
        <w:rFonts w:hint="default"/>
      </w:rPr>
    </w:lvl>
  </w:abstractNum>
  <w:abstractNum w:abstractNumId="2">
    <w:nsid w:val="311B1F7E"/>
    <w:multiLevelType w:val="multilevel"/>
    <w:tmpl w:val="B2444FF6"/>
    <w:lvl w:ilvl="0">
      <w:start w:val="5"/>
      <w:numFmt w:val="decimal"/>
      <w:lvlText w:val="%1"/>
      <w:lvlJc w:val="left"/>
      <w:pPr>
        <w:ind w:left="1152" w:hanging="822"/>
        <w:jc w:val="left"/>
      </w:pPr>
      <w:rPr>
        <w:rFonts w:hint="default"/>
      </w:rPr>
    </w:lvl>
    <w:lvl w:ilvl="1">
      <w:start w:val="2"/>
      <w:numFmt w:val="decimal"/>
      <w:lvlText w:val="%1.%2"/>
      <w:lvlJc w:val="left"/>
      <w:pPr>
        <w:ind w:left="1152" w:hanging="822"/>
        <w:jc w:val="left"/>
      </w:pPr>
      <w:rPr>
        <w:rFonts w:hint="default"/>
      </w:rPr>
    </w:lvl>
    <w:lvl w:ilvl="2">
      <w:start w:val="1"/>
      <w:numFmt w:val="decimal"/>
      <w:lvlText w:val="%1.%2.%3"/>
      <w:lvlJc w:val="left"/>
      <w:pPr>
        <w:ind w:left="1152" w:hanging="822"/>
        <w:jc w:val="left"/>
      </w:pPr>
      <w:rPr>
        <w:rFonts w:ascii="Times New Roman" w:eastAsia="Times New Roman" w:hAnsi="Times New Roman" w:cs="Times New Roman" w:hint="default"/>
        <w:b/>
        <w:bCs/>
        <w:w w:val="115"/>
        <w:sz w:val="24"/>
        <w:szCs w:val="24"/>
      </w:rPr>
    </w:lvl>
    <w:lvl w:ilvl="3">
      <w:numFmt w:val="bullet"/>
      <w:lvlText w:val="•"/>
      <w:lvlJc w:val="left"/>
      <w:pPr>
        <w:ind w:left="4124" w:hanging="822"/>
      </w:pPr>
      <w:rPr>
        <w:rFonts w:hint="default"/>
      </w:rPr>
    </w:lvl>
    <w:lvl w:ilvl="4">
      <w:numFmt w:val="bullet"/>
      <w:lvlText w:val="•"/>
      <w:lvlJc w:val="left"/>
      <w:pPr>
        <w:ind w:left="5112" w:hanging="822"/>
      </w:pPr>
      <w:rPr>
        <w:rFonts w:hint="default"/>
      </w:rPr>
    </w:lvl>
    <w:lvl w:ilvl="5">
      <w:numFmt w:val="bullet"/>
      <w:lvlText w:val="•"/>
      <w:lvlJc w:val="left"/>
      <w:pPr>
        <w:ind w:left="6100" w:hanging="822"/>
      </w:pPr>
      <w:rPr>
        <w:rFonts w:hint="default"/>
      </w:rPr>
    </w:lvl>
    <w:lvl w:ilvl="6">
      <w:numFmt w:val="bullet"/>
      <w:lvlText w:val="•"/>
      <w:lvlJc w:val="left"/>
      <w:pPr>
        <w:ind w:left="7088" w:hanging="822"/>
      </w:pPr>
      <w:rPr>
        <w:rFonts w:hint="default"/>
      </w:rPr>
    </w:lvl>
    <w:lvl w:ilvl="7">
      <w:numFmt w:val="bullet"/>
      <w:lvlText w:val="•"/>
      <w:lvlJc w:val="left"/>
      <w:pPr>
        <w:ind w:left="8076" w:hanging="822"/>
      </w:pPr>
      <w:rPr>
        <w:rFonts w:hint="default"/>
      </w:rPr>
    </w:lvl>
    <w:lvl w:ilvl="8">
      <w:numFmt w:val="bullet"/>
      <w:lvlText w:val="•"/>
      <w:lvlJc w:val="left"/>
      <w:pPr>
        <w:ind w:left="9064" w:hanging="822"/>
      </w:pPr>
      <w:rPr>
        <w:rFonts w:hint="default"/>
      </w:rPr>
    </w:lvl>
  </w:abstractNum>
  <w:abstractNum w:abstractNumId="3">
    <w:nsid w:val="32D01171"/>
    <w:multiLevelType w:val="hybridMultilevel"/>
    <w:tmpl w:val="88F254D2"/>
    <w:lvl w:ilvl="0" w:tplc="97E6EE8A">
      <w:start w:val="1"/>
      <w:numFmt w:val="upperLetter"/>
      <w:lvlText w:val="%1"/>
      <w:lvlJc w:val="left"/>
      <w:pPr>
        <w:ind w:left="1010" w:hanging="680"/>
        <w:jc w:val="left"/>
      </w:pPr>
      <w:rPr>
        <w:rFonts w:ascii="Times New Roman" w:eastAsia="Times New Roman" w:hAnsi="Times New Roman" w:cs="Times New Roman" w:hint="default"/>
        <w:b/>
        <w:bCs/>
        <w:w w:val="119"/>
        <w:sz w:val="34"/>
        <w:szCs w:val="34"/>
      </w:rPr>
    </w:lvl>
    <w:lvl w:ilvl="1" w:tplc="D41CD8EA">
      <w:start w:val="1"/>
      <w:numFmt w:val="lowerLetter"/>
      <w:lvlText w:val="(%2)"/>
      <w:lvlJc w:val="left"/>
      <w:pPr>
        <w:ind w:left="4640" w:hanging="322"/>
        <w:jc w:val="right"/>
      </w:pPr>
      <w:rPr>
        <w:rFonts w:ascii="Times New Roman" w:eastAsia="Times New Roman" w:hAnsi="Times New Roman" w:cs="Times New Roman" w:hint="default"/>
        <w:w w:val="114"/>
        <w:sz w:val="20"/>
        <w:szCs w:val="20"/>
      </w:rPr>
    </w:lvl>
    <w:lvl w:ilvl="2" w:tplc="337C6978">
      <w:start w:val="1"/>
      <w:numFmt w:val="lowerLetter"/>
      <w:lvlText w:val="(%3)"/>
      <w:lvlJc w:val="left"/>
      <w:pPr>
        <w:ind w:left="4640" w:hanging="322"/>
        <w:jc w:val="right"/>
      </w:pPr>
      <w:rPr>
        <w:rFonts w:ascii="Times New Roman" w:eastAsia="Times New Roman" w:hAnsi="Times New Roman" w:cs="Times New Roman" w:hint="default"/>
        <w:w w:val="114"/>
        <w:sz w:val="20"/>
        <w:szCs w:val="20"/>
      </w:rPr>
    </w:lvl>
    <w:lvl w:ilvl="3" w:tplc="B978A3AA">
      <w:start w:val="1"/>
      <w:numFmt w:val="lowerLetter"/>
      <w:lvlText w:val="(%4)"/>
      <w:lvlJc w:val="left"/>
      <w:pPr>
        <w:ind w:left="4640" w:hanging="322"/>
        <w:jc w:val="right"/>
      </w:pPr>
      <w:rPr>
        <w:rFonts w:ascii="Times New Roman" w:eastAsia="Times New Roman" w:hAnsi="Times New Roman" w:cs="Times New Roman" w:hint="default"/>
        <w:w w:val="114"/>
        <w:sz w:val="20"/>
        <w:szCs w:val="20"/>
      </w:rPr>
    </w:lvl>
    <w:lvl w:ilvl="4" w:tplc="622ED520">
      <w:start w:val="1"/>
      <w:numFmt w:val="lowerLetter"/>
      <w:lvlText w:val="(%5)"/>
      <w:lvlJc w:val="left"/>
      <w:pPr>
        <w:ind w:left="4640" w:hanging="322"/>
        <w:jc w:val="right"/>
      </w:pPr>
      <w:rPr>
        <w:rFonts w:ascii="Times New Roman" w:eastAsia="Times New Roman" w:hAnsi="Times New Roman" w:cs="Times New Roman" w:hint="default"/>
        <w:w w:val="114"/>
        <w:sz w:val="20"/>
        <w:szCs w:val="20"/>
      </w:rPr>
    </w:lvl>
    <w:lvl w:ilvl="5" w:tplc="A9ACC554">
      <w:start w:val="1"/>
      <w:numFmt w:val="lowerLetter"/>
      <w:lvlText w:val="(%6)"/>
      <w:lvlJc w:val="left"/>
      <w:pPr>
        <w:ind w:left="4640" w:hanging="322"/>
        <w:jc w:val="right"/>
      </w:pPr>
      <w:rPr>
        <w:rFonts w:ascii="Times New Roman" w:eastAsia="Times New Roman" w:hAnsi="Times New Roman" w:cs="Times New Roman" w:hint="default"/>
        <w:w w:val="114"/>
        <w:sz w:val="20"/>
        <w:szCs w:val="20"/>
      </w:rPr>
    </w:lvl>
    <w:lvl w:ilvl="6" w:tplc="BC048B54">
      <w:start w:val="1"/>
      <w:numFmt w:val="lowerLetter"/>
      <w:lvlText w:val="(%7)"/>
      <w:lvlJc w:val="left"/>
      <w:pPr>
        <w:ind w:left="4640" w:hanging="322"/>
        <w:jc w:val="right"/>
      </w:pPr>
      <w:rPr>
        <w:rFonts w:ascii="Times New Roman" w:eastAsia="Times New Roman" w:hAnsi="Times New Roman" w:cs="Times New Roman" w:hint="default"/>
        <w:w w:val="114"/>
        <w:sz w:val="20"/>
        <w:szCs w:val="20"/>
      </w:rPr>
    </w:lvl>
    <w:lvl w:ilvl="7" w:tplc="AD32E1DC">
      <w:start w:val="1"/>
      <w:numFmt w:val="lowerLetter"/>
      <w:lvlText w:val="(%8)"/>
      <w:lvlJc w:val="left"/>
      <w:pPr>
        <w:ind w:left="4640" w:hanging="322"/>
        <w:jc w:val="right"/>
      </w:pPr>
      <w:rPr>
        <w:rFonts w:ascii="Times New Roman" w:eastAsia="Times New Roman" w:hAnsi="Times New Roman" w:cs="Times New Roman" w:hint="default"/>
        <w:w w:val="114"/>
        <w:sz w:val="20"/>
        <w:szCs w:val="20"/>
      </w:rPr>
    </w:lvl>
    <w:lvl w:ilvl="8" w:tplc="4380F89A">
      <w:start w:val="1"/>
      <w:numFmt w:val="lowerLetter"/>
      <w:lvlText w:val="(%9)"/>
      <w:lvlJc w:val="left"/>
      <w:pPr>
        <w:ind w:left="4640" w:hanging="322"/>
        <w:jc w:val="right"/>
      </w:pPr>
      <w:rPr>
        <w:rFonts w:ascii="Times New Roman" w:eastAsia="Times New Roman" w:hAnsi="Times New Roman" w:cs="Times New Roman" w:hint="default"/>
        <w:w w:val="114"/>
        <w:sz w:val="20"/>
        <w:szCs w:val="20"/>
      </w:rPr>
    </w:lvl>
  </w:abstractNum>
  <w:abstractNum w:abstractNumId="4">
    <w:nsid w:val="38F54565"/>
    <w:multiLevelType w:val="multilevel"/>
    <w:tmpl w:val="FA2ABD20"/>
    <w:lvl w:ilvl="0">
      <w:start w:val="4"/>
      <w:numFmt w:val="decimal"/>
      <w:lvlText w:val="%1"/>
      <w:lvlJc w:val="left"/>
      <w:pPr>
        <w:ind w:left="1220" w:hanging="539"/>
        <w:jc w:val="left"/>
      </w:pPr>
      <w:rPr>
        <w:rFonts w:hint="default"/>
      </w:rPr>
    </w:lvl>
    <w:lvl w:ilvl="1">
      <w:start w:val="1"/>
      <w:numFmt w:val="decimal"/>
      <w:lvlText w:val="%1.%2"/>
      <w:lvlJc w:val="left"/>
      <w:pPr>
        <w:ind w:left="1220" w:hanging="539"/>
        <w:jc w:val="left"/>
      </w:pPr>
      <w:rPr>
        <w:rFonts w:ascii="Times New Roman" w:eastAsia="Times New Roman" w:hAnsi="Times New Roman" w:cs="Times New Roman" w:hint="default"/>
        <w:w w:val="99"/>
        <w:sz w:val="24"/>
        <w:szCs w:val="24"/>
      </w:rPr>
    </w:lvl>
    <w:lvl w:ilvl="2">
      <w:numFmt w:val="bullet"/>
      <w:lvlText w:val="•"/>
      <w:lvlJc w:val="left"/>
      <w:pPr>
        <w:ind w:left="3184" w:hanging="539"/>
      </w:pPr>
      <w:rPr>
        <w:rFonts w:hint="default"/>
      </w:rPr>
    </w:lvl>
    <w:lvl w:ilvl="3">
      <w:numFmt w:val="bullet"/>
      <w:lvlText w:val="•"/>
      <w:lvlJc w:val="left"/>
      <w:pPr>
        <w:ind w:left="4166" w:hanging="539"/>
      </w:pPr>
      <w:rPr>
        <w:rFonts w:hint="default"/>
      </w:rPr>
    </w:lvl>
    <w:lvl w:ilvl="4">
      <w:numFmt w:val="bullet"/>
      <w:lvlText w:val="•"/>
      <w:lvlJc w:val="left"/>
      <w:pPr>
        <w:ind w:left="5148" w:hanging="539"/>
      </w:pPr>
      <w:rPr>
        <w:rFonts w:hint="default"/>
      </w:rPr>
    </w:lvl>
    <w:lvl w:ilvl="5">
      <w:numFmt w:val="bullet"/>
      <w:lvlText w:val="•"/>
      <w:lvlJc w:val="left"/>
      <w:pPr>
        <w:ind w:left="6130" w:hanging="539"/>
      </w:pPr>
      <w:rPr>
        <w:rFonts w:hint="default"/>
      </w:rPr>
    </w:lvl>
    <w:lvl w:ilvl="6">
      <w:numFmt w:val="bullet"/>
      <w:lvlText w:val="•"/>
      <w:lvlJc w:val="left"/>
      <w:pPr>
        <w:ind w:left="7112" w:hanging="539"/>
      </w:pPr>
      <w:rPr>
        <w:rFonts w:hint="default"/>
      </w:rPr>
    </w:lvl>
    <w:lvl w:ilvl="7">
      <w:numFmt w:val="bullet"/>
      <w:lvlText w:val="•"/>
      <w:lvlJc w:val="left"/>
      <w:pPr>
        <w:ind w:left="8094" w:hanging="539"/>
      </w:pPr>
      <w:rPr>
        <w:rFonts w:hint="default"/>
      </w:rPr>
    </w:lvl>
    <w:lvl w:ilvl="8">
      <w:numFmt w:val="bullet"/>
      <w:lvlText w:val="•"/>
      <w:lvlJc w:val="left"/>
      <w:pPr>
        <w:ind w:left="9076" w:hanging="539"/>
      </w:pPr>
      <w:rPr>
        <w:rFonts w:hint="default"/>
      </w:rPr>
    </w:lvl>
  </w:abstractNum>
  <w:abstractNum w:abstractNumId="5">
    <w:nsid w:val="46FA25A2"/>
    <w:multiLevelType w:val="hybridMultilevel"/>
    <w:tmpl w:val="E6784C94"/>
    <w:lvl w:ilvl="0" w:tplc="1D0CC1CE">
      <w:start w:val="1"/>
      <w:numFmt w:val="decimal"/>
      <w:lvlText w:val="%1."/>
      <w:lvlJc w:val="left"/>
      <w:pPr>
        <w:ind w:left="916" w:hanging="300"/>
        <w:jc w:val="left"/>
      </w:pPr>
      <w:rPr>
        <w:rFonts w:ascii="Times New Roman" w:eastAsia="Times New Roman" w:hAnsi="Times New Roman" w:cs="Times New Roman" w:hint="default"/>
        <w:w w:val="100"/>
        <w:sz w:val="24"/>
        <w:szCs w:val="24"/>
      </w:rPr>
    </w:lvl>
    <w:lvl w:ilvl="1" w:tplc="957EAA04">
      <w:numFmt w:val="bullet"/>
      <w:lvlText w:val="•"/>
      <w:lvlJc w:val="left"/>
      <w:pPr>
        <w:ind w:left="1932" w:hanging="300"/>
      </w:pPr>
      <w:rPr>
        <w:rFonts w:hint="default"/>
      </w:rPr>
    </w:lvl>
    <w:lvl w:ilvl="2" w:tplc="DB26C12C">
      <w:numFmt w:val="bullet"/>
      <w:lvlText w:val="•"/>
      <w:lvlJc w:val="left"/>
      <w:pPr>
        <w:ind w:left="2944" w:hanging="300"/>
      </w:pPr>
      <w:rPr>
        <w:rFonts w:hint="default"/>
      </w:rPr>
    </w:lvl>
    <w:lvl w:ilvl="3" w:tplc="3CE23394">
      <w:numFmt w:val="bullet"/>
      <w:lvlText w:val="•"/>
      <w:lvlJc w:val="left"/>
      <w:pPr>
        <w:ind w:left="3956" w:hanging="300"/>
      </w:pPr>
      <w:rPr>
        <w:rFonts w:hint="default"/>
      </w:rPr>
    </w:lvl>
    <w:lvl w:ilvl="4" w:tplc="3CAACE62">
      <w:numFmt w:val="bullet"/>
      <w:lvlText w:val="•"/>
      <w:lvlJc w:val="left"/>
      <w:pPr>
        <w:ind w:left="4968" w:hanging="300"/>
      </w:pPr>
      <w:rPr>
        <w:rFonts w:hint="default"/>
      </w:rPr>
    </w:lvl>
    <w:lvl w:ilvl="5" w:tplc="FBCA12A2">
      <w:numFmt w:val="bullet"/>
      <w:lvlText w:val="•"/>
      <w:lvlJc w:val="left"/>
      <w:pPr>
        <w:ind w:left="5980" w:hanging="300"/>
      </w:pPr>
      <w:rPr>
        <w:rFonts w:hint="default"/>
      </w:rPr>
    </w:lvl>
    <w:lvl w:ilvl="6" w:tplc="4E54407A">
      <w:numFmt w:val="bullet"/>
      <w:lvlText w:val="•"/>
      <w:lvlJc w:val="left"/>
      <w:pPr>
        <w:ind w:left="6992" w:hanging="300"/>
      </w:pPr>
      <w:rPr>
        <w:rFonts w:hint="default"/>
      </w:rPr>
    </w:lvl>
    <w:lvl w:ilvl="7" w:tplc="F7CAB860">
      <w:numFmt w:val="bullet"/>
      <w:lvlText w:val="•"/>
      <w:lvlJc w:val="left"/>
      <w:pPr>
        <w:ind w:left="8004" w:hanging="300"/>
      </w:pPr>
      <w:rPr>
        <w:rFonts w:hint="default"/>
      </w:rPr>
    </w:lvl>
    <w:lvl w:ilvl="8" w:tplc="BA68CC2E">
      <w:numFmt w:val="bullet"/>
      <w:lvlText w:val="•"/>
      <w:lvlJc w:val="left"/>
      <w:pPr>
        <w:ind w:left="9016" w:hanging="300"/>
      </w:pPr>
      <w:rPr>
        <w:rFonts w:hint="default"/>
      </w:rPr>
    </w:lvl>
  </w:abstractNum>
  <w:abstractNum w:abstractNumId="6">
    <w:nsid w:val="4CD53CFC"/>
    <w:multiLevelType w:val="multilevel"/>
    <w:tmpl w:val="103058A2"/>
    <w:lvl w:ilvl="0">
      <w:start w:val="1"/>
      <w:numFmt w:val="decimal"/>
      <w:lvlText w:val="%1"/>
      <w:lvlJc w:val="left"/>
      <w:pPr>
        <w:ind w:left="681" w:hanging="352"/>
        <w:jc w:val="left"/>
      </w:pPr>
      <w:rPr>
        <w:rFonts w:ascii="Times New Roman" w:eastAsia="Times New Roman" w:hAnsi="Times New Roman" w:cs="Times New Roman" w:hint="default"/>
        <w:b/>
        <w:bCs/>
        <w:w w:val="111"/>
        <w:sz w:val="24"/>
        <w:szCs w:val="24"/>
      </w:rPr>
    </w:lvl>
    <w:lvl w:ilvl="1">
      <w:start w:val="5"/>
      <w:numFmt w:val="decimal"/>
      <w:lvlText w:val="%1.%2"/>
      <w:lvlJc w:val="left"/>
      <w:pPr>
        <w:ind w:left="1220" w:hanging="539"/>
        <w:jc w:val="left"/>
      </w:pPr>
      <w:rPr>
        <w:rFonts w:ascii="Times New Roman" w:eastAsia="Times New Roman" w:hAnsi="Times New Roman" w:cs="Times New Roman" w:hint="default"/>
        <w:w w:val="99"/>
        <w:sz w:val="24"/>
        <w:szCs w:val="24"/>
      </w:rPr>
    </w:lvl>
    <w:lvl w:ilvl="2">
      <w:numFmt w:val="bullet"/>
      <w:lvlText w:val="•"/>
      <w:lvlJc w:val="left"/>
      <w:pPr>
        <w:ind w:left="2311" w:hanging="539"/>
      </w:pPr>
      <w:rPr>
        <w:rFonts w:hint="default"/>
      </w:rPr>
    </w:lvl>
    <w:lvl w:ilvl="3">
      <w:numFmt w:val="bullet"/>
      <w:lvlText w:val="•"/>
      <w:lvlJc w:val="left"/>
      <w:pPr>
        <w:ind w:left="3402" w:hanging="539"/>
      </w:pPr>
      <w:rPr>
        <w:rFonts w:hint="default"/>
      </w:rPr>
    </w:lvl>
    <w:lvl w:ilvl="4">
      <w:numFmt w:val="bullet"/>
      <w:lvlText w:val="•"/>
      <w:lvlJc w:val="left"/>
      <w:pPr>
        <w:ind w:left="4493" w:hanging="539"/>
      </w:pPr>
      <w:rPr>
        <w:rFonts w:hint="default"/>
      </w:rPr>
    </w:lvl>
    <w:lvl w:ilvl="5">
      <w:numFmt w:val="bullet"/>
      <w:lvlText w:val="•"/>
      <w:lvlJc w:val="left"/>
      <w:pPr>
        <w:ind w:left="5584" w:hanging="539"/>
      </w:pPr>
      <w:rPr>
        <w:rFonts w:hint="default"/>
      </w:rPr>
    </w:lvl>
    <w:lvl w:ilvl="6">
      <w:numFmt w:val="bullet"/>
      <w:lvlText w:val="•"/>
      <w:lvlJc w:val="left"/>
      <w:pPr>
        <w:ind w:left="6675" w:hanging="539"/>
      </w:pPr>
      <w:rPr>
        <w:rFonts w:hint="default"/>
      </w:rPr>
    </w:lvl>
    <w:lvl w:ilvl="7">
      <w:numFmt w:val="bullet"/>
      <w:lvlText w:val="•"/>
      <w:lvlJc w:val="left"/>
      <w:pPr>
        <w:ind w:left="7766" w:hanging="539"/>
      </w:pPr>
      <w:rPr>
        <w:rFonts w:hint="default"/>
      </w:rPr>
    </w:lvl>
    <w:lvl w:ilvl="8">
      <w:numFmt w:val="bullet"/>
      <w:lvlText w:val="•"/>
      <w:lvlJc w:val="left"/>
      <w:pPr>
        <w:ind w:left="8857" w:hanging="539"/>
      </w:pPr>
      <w:rPr>
        <w:rFonts w:hint="default"/>
      </w:rPr>
    </w:lvl>
  </w:abstractNum>
  <w:abstractNum w:abstractNumId="7">
    <w:nsid w:val="55014A7B"/>
    <w:multiLevelType w:val="multilevel"/>
    <w:tmpl w:val="B77A4066"/>
    <w:lvl w:ilvl="0">
      <w:start w:val="1"/>
      <w:numFmt w:val="decimal"/>
      <w:lvlText w:val="%1"/>
      <w:lvlJc w:val="left"/>
      <w:pPr>
        <w:ind w:left="911" w:hanging="582"/>
        <w:jc w:val="left"/>
      </w:pPr>
      <w:rPr>
        <w:rFonts w:ascii="Times New Roman" w:eastAsia="Times New Roman" w:hAnsi="Times New Roman" w:cs="Times New Roman" w:hint="default"/>
        <w:b/>
        <w:bCs/>
        <w:w w:val="113"/>
        <w:sz w:val="34"/>
        <w:szCs w:val="34"/>
      </w:rPr>
    </w:lvl>
    <w:lvl w:ilvl="1">
      <w:start w:val="1"/>
      <w:numFmt w:val="decimal"/>
      <w:lvlText w:val="%1.%2"/>
      <w:lvlJc w:val="left"/>
      <w:pPr>
        <w:ind w:left="1065" w:hanging="736"/>
        <w:jc w:val="left"/>
      </w:pPr>
      <w:rPr>
        <w:rFonts w:ascii="Times New Roman" w:eastAsia="Times New Roman" w:hAnsi="Times New Roman" w:cs="Times New Roman" w:hint="default"/>
        <w:b/>
        <w:bCs/>
        <w:w w:val="117"/>
        <w:sz w:val="28"/>
        <w:szCs w:val="28"/>
      </w:rPr>
    </w:lvl>
    <w:lvl w:ilvl="2">
      <w:numFmt w:val="bullet"/>
      <w:lvlText w:val="•"/>
      <w:lvlJc w:val="left"/>
      <w:pPr>
        <w:ind w:left="916" w:hanging="237"/>
      </w:pPr>
      <w:rPr>
        <w:rFonts w:ascii="Arial" w:eastAsia="Arial" w:hAnsi="Arial" w:cs="Arial" w:hint="default"/>
        <w:i/>
        <w:w w:val="142"/>
        <w:sz w:val="24"/>
        <w:szCs w:val="24"/>
      </w:rPr>
    </w:lvl>
    <w:lvl w:ilvl="3">
      <w:numFmt w:val="bullet"/>
      <w:lvlText w:val="•"/>
      <w:lvlJc w:val="left"/>
      <w:pPr>
        <w:ind w:left="3277" w:hanging="237"/>
      </w:pPr>
      <w:rPr>
        <w:rFonts w:hint="default"/>
      </w:rPr>
    </w:lvl>
    <w:lvl w:ilvl="4">
      <w:numFmt w:val="bullet"/>
      <w:lvlText w:val="•"/>
      <w:lvlJc w:val="left"/>
      <w:pPr>
        <w:ind w:left="4386" w:hanging="237"/>
      </w:pPr>
      <w:rPr>
        <w:rFonts w:hint="default"/>
      </w:rPr>
    </w:lvl>
    <w:lvl w:ilvl="5">
      <w:numFmt w:val="bullet"/>
      <w:lvlText w:val="•"/>
      <w:lvlJc w:val="left"/>
      <w:pPr>
        <w:ind w:left="5495" w:hanging="237"/>
      </w:pPr>
      <w:rPr>
        <w:rFonts w:hint="default"/>
      </w:rPr>
    </w:lvl>
    <w:lvl w:ilvl="6">
      <w:numFmt w:val="bullet"/>
      <w:lvlText w:val="•"/>
      <w:lvlJc w:val="left"/>
      <w:pPr>
        <w:ind w:left="6604" w:hanging="237"/>
      </w:pPr>
      <w:rPr>
        <w:rFonts w:hint="default"/>
      </w:rPr>
    </w:lvl>
    <w:lvl w:ilvl="7">
      <w:numFmt w:val="bullet"/>
      <w:lvlText w:val="•"/>
      <w:lvlJc w:val="left"/>
      <w:pPr>
        <w:ind w:left="7713" w:hanging="237"/>
      </w:pPr>
      <w:rPr>
        <w:rFonts w:hint="default"/>
      </w:rPr>
    </w:lvl>
    <w:lvl w:ilvl="8">
      <w:numFmt w:val="bullet"/>
      <w:lvlText w:val="•"/>
      <w:lvlJc w:val="left"/>
      <w:pPr>
        <w:ind w:left="8822" w:hanging="237"/>
      </w:pPr>
      <w:rPr>
        <w:rFonts w:hint="default"/>
      </w:rPr>
    </w:lvl>
  </w:abstractNum>
  <w:abstractNum w:abstractNumId="8">
    <w:nsid w:val="5B1E5B69"/>
    <w:multiLevelType w:val="multilevel"/>
    <w:tmpl w:val="DF124036"/>
    <w:lvl w:ilvl="0">
      <w:start w:val="5"/>
      <w:numFmt w:val="decimal"/>
      <w:lvlText w:val="%1"/>
      <w:lvlJc w:val="left"/>
      <w:pPr>
        <w:ind w:left="1152" w:hanging="822"/>
        <w:jc w:val="left"/>
      </w:pPr>
      <w:rPr>
        <w:rFonts w:hint="default"/>
      </w:rPr>
    </w:lvl>
    <w:lvl w:ilvl="1">
      <w:start w:val="4"/>
      <w:numFmt w:val="decimal"/>
      <w:lvlText w:val="%1.%2"/>
      <w:lvlJc w:val="left"/>
      <w:pPr>
        <w:ind w:left="1152" w:hanging="822"/>
        <w:jc w:val="left"/>
      </w:pPr>
      <w:rPr>
        <w:rFonts w:hint="default"/>
      </w:rPr>
    </w:lvl>
    <w:lvl w:ilvl="2">
      <w:start w:val="1"/>
      <w:numFmt w:val="decimal"/>
      <w:lvlText w:val="%1.%2.%3"/>
      <w:lvlJc w:val="left"/>
      <w:pPr>
        <w:ind w:left="1152" w:hanging="822"/>
        <w:jc w:val="left"/>
      </w:pPr>
      <w:rPr>
        <w:rFonts w:ascii="Times New Roman" w:eastAsia="Times New Roman" w:hAnsi="Times New Roman" w:cs="Times New Roman" w:hint="default"/>
        <w:b/>
        <w:bCs/>
        <w:w w:val="115"/>
        <w:sz w:val="24"/>
        <w:szCs w:val="24"/>
      </w:rPr>
    </w:lvl>
    <w:lvl w:ilvl="3">
      <w:numFmt w:val="bullet"/>
      <w:lvlText w:val="•"/>
      <w:lvlJc w:val="left"/>
      <w:pPr>
        <w:ind w:left="4124" w:hanging="822"/>
      </w:pPr>
      <w:rPr>
        <w:rFonts w:hint="default"/>
      </w:rPr>
    </w:lvl>
    <w:lvl w:ilvl="4">
      <w:numFmt w:val="bullet"/>
      <w:lvlText w:val="•"/>
      <w:lvlJc w:val="left"/>
      <w:pPr>
        <w:ind w:left="5112" w:hanging="822"/>
      </w:pPr>
      <w:rPr>
        <w:rFonts w:hint="default"/>
      </w:rPr>
    </w:lvl>
    <w:lvl w:ilvl="5">
      <w:numFmt w:val="bullet"/>
      <w:lvlText w:val="•"/>
      <w:lvlJc w:val="left"/>
      <w:pPr>
        <w:ind w:left="6100" w:hanging="822"/>
      </w:pPr>
      <w:rPr>
        <w:rFonts w:hint="default"/>
      </w:rPr>
    </w:lvl>
    <w:lvl w:ilvl="6">
      <w:numFmt w:val="bullet"/>
      <w:lvlText w:val="•"/>
      <w:lvlJc w:val="left"/>
      <w:pPr>
        <w:ind w:left="7088" w:hanging="822"/>
      </w:pPr>
      <w:rPr>
        <w:rFonts w:hint="default"/>
      </w:rPr>
    </w:lvl>
    <w:lvl w:ilvl="7">
      <w:numFmt w:val="bullet"/>
      <w:lvlText w:val="•"/>
      <w:lvlJc w:val="left"/>
      <w:pPr>
        <w:ind w:left="8076" w:hanging="822"/>
      </w:pPr>
      <w:rPr>
        <w:rFonts w:hint="default"/>
      </w:rPr>
    </w:lvl>
    <w:lvl w:ilvl="8">
      <w:numFmt w:val="bullet"/>
      <w:lvlText w:val="•"/>
      <w:lvlJc w:val="left"/>
      <w:pPr>
        <w:ind w:left="9064" w:hanging="822"/>
      </w:pPr>
      <w:rPr>
        <w:rFonts w:hint="default"/>
      </w:rPr>
    </w:lvl>
  </w:abstractNum>
  <w:abstractNum w:abstractNumId="9">
    <w:nsid w:val="5FC42140"/>
    <w:multiLevelType w:val="multilevel"/>
    <w:tmpl w:val="DBEC9C08"/>
    <w:lvl w:ilvl="0">
      <w:start w:val="6"/>
      <w:numFmt w:val="decimal"/>
      <w:lvlText w:val="%1"/>
      <w:lvlJc w:val="left"/>
      <w:pPr>
        <w:ind w:left="1152" w:hanging="822"/>
        <w:jc w:val="left"/>
      </w:pPr>
      <w:rPr>
        <w:rFonts w:hint="default"/>
      </w:rPr>
    </w:lvl>
    <w:lvl w:ilvl="1">
      <w:start w:val="2"/>
      <w:numFmt w:val="decimal"/>
      <w:lvlText w:val="%1.%2"/>
      <w:lvlJc w:val="left"/>
      <w:pPr>
        <w:ind w:left="1152" w:hanging="822"/>
        <w:jc w:val="left"/>
      </w:pPr>
      <w:rPr>
        <w:rFonts w:hint="default"/>
      </w:rPr>
    </w:lvl>
    <w:lvl w:ilvl="2">
      <w:start w:val="1"/>
      <w:numFmt w:val="decimal"/>
      <w:lvlText w:val="%1.%2.%3"/>
      <w:lvlJc w:val="left"/>
      <w:pPr>
        <w:ind w:left="1152" w:hanging="822"/>
        <w:jc w:val="left"/>
      </w:pPr>
      <w:rPr>
        <w:rFonts w:ascii="Times New Roman" w:eastAsia="Times New Roman" w:hAnsi="Times New Roman" w:cs="Times New Roman" w:hint="default"/>
        <w:b/>
        <w:bCs/>
        <w:w w:val="115"/>
        <w:sz w:val="24"/>
        <w:szCs w:val="24"/>
      </w:rPr>
    </w:lvl>
    <w:lvl w:ilvl="3">
      <w:numFmt w:val="bullet"/>
      <w:lvlText w:val="•"/>
      <w:lvlJc w:val="left"/>
      <w:pPr>
        <w:ind w:left="4124" w:hanging="822"/>
      </w:pPr>
      <w:rPr>
        <w:rFonts w:hint="default"/>
      </w:rPr>
    </w:lvl>
    <w:lvl w:ilvl="4">
      <w:numFmt w:val="bullet"/>
      <w:lvlText w:val="•"/>
      <w:lvlJc w:val="left"/>
      <w:pPr>
        <w:ind w:left="5112" w:hanging="822"/>
      </w:pPr>
      <w:rPr>
        <w:rFonts w:hint="default"/>
      </w:rPr>
    </w:lvl>
    <w:lvl w:ilvl="5">
      <w:numFmt w:val="bullet"/>
      <w:lvlText w:val="•"/>
      <w:lvlJc w:val="left"/>
      <w:pPr>
        <w:ind w:left="6100" w:hanging="822"/>
      </w:pPr>
      <w:rPr>
        <w:rFonts w:hint="default"/>
      </w:rPr>
    </w:lvl>
    <w:lvl w:ilvl="6">
      <w:numFmt w:val="bullet"/>
      <w:lvlText w:val="•"/>
      <w:lvlJc w:val="left"/>
      <w:pPr>
        <w:ind w:left="7088" w:hanging="822"/>
      </w:pPr>
      <w:rPr>
        <w:rFonts w:hint="default"/>
      </w:rPr>
    </w:lvl>
    <w:lvl w:ilvl="7">
      <w:numFmt w:val="bullet"/>
      <w:lvlText w:val="•"/>
      <w:lvlJc w:val="left"/>
      <w:pPr>
        <w:ind w:left="8076" w:hanging="822"/>
      </w:pPr>
      <w:rPr>
        <w:rFonts w:hint="default"/>
      </w:rPr>
    </w:lvl>
    <w:lvl w:ilvl="8">
      <w:numFmt w:val="bullet"/>
      <w:lvlText w:val="•"/>
      <w:lvlJc w:val="left"/>
      <w:pPr>
        <w:ind w:left="9064" w:hanging="822"/>
      </w:pPr>
      <w:rPr>
        <w:rFonts w:hint="default"/>
      </w:rPr>
    </w:lvl>
  </w:abstractNum>
  <w:abstractNum w:abstractNumId="10">
    <w:nsid w:val="6177647A"/>
    <w:multiLevelType w:val="multilevel"/>
    <w:tmpl w:val="6F0489FC"/>
    <w:lvl w:ilvl="0">
      <w:start w:val="3"/>
      <w:numFmt w:val="decimal"/>
      <w:lvlText w:val="%1"/>
      <w:lvlJc w:val="left"/>
      <w:pPr>
        <w:ind w:left="1220" w:hanging="539"/>
        <w:jc w:val="left"/>
      </w:pPr>
      <w:rPr>
        <w:rFonts w:hint="default"/>
      </w:rPr>
    </w:lvl>
    <w:lvl w:ilvl="1">
      <w:start w:val="1"/>
      <w:numFmt w:val="decimal"/>
      <w:lvlText w:val="%1.%2"/>
      <w:lvlJc w:val="left"/>
      <w:pPr>
        <w:ind w:left="1220" w:hanging="539"/>
        <w:jc w:val="left"/>
      </w:pPr>
      <w:rPr>
        <w:rFonts w:ascii="Times New Roman" w:eastAsia="Times New Roman" w:hAnsi="Times New Roman" w:cs="Times New Roman" w:hint="default"/>
        <w:w w:val="99"/>
        <w:sz w:val="24"/>
        <w:szCs w:val="24"/>
      </w:rPr>
    </w:lvl>
    <w:lvl w:ilvl="2">
      <w:numFmt w:val="bullet"/>
      <w:lvlText w:val="•"/>
      <w:lvlJc w:val="left"/>
      <w:pPr>
        <w:ind w:left="3184" w:hanging="539"/>
      </w:pPr>
      <w:rPr>
        <w:rFonts w:hint="default"/>
      </w:rPr>
    </w:lvl>
    <w:lvl w:ilvl="3">
      <w:numFmt w:val="bullet"/>
      <w:lvlText w:val="•"/>
      <w:lvlJc w:val="left"/>
      <w:pPr>
        <w:ind w:left="4166" w:hanging="539"/>
      </w:pPr>
      <w:rPr>
        <w:rFonts w:hint="default"/>
      </w:rPr>
    </w:lvl>
    <w:lvl w:ilvl="4">
      <w:numFmt w:val="bullet"/>
      <w:lvlText w:val="•"/>
      <w:lvlJc w:val="left"/>
      <w:pPr>
        <w:ind w:left="5148" w:hanging="539"/>
      </w:pPr>
      <w:rPr>
        <w:rFonts w:hint="default"/>
      </w:rPr>
    </w:lvl>
    <w:lvl w:ilvl="5">
      <w:numFmt w:val="bullet"/>
      <w:lvlText w:val="•"/>
      <w:lvlJc w:val="left"/>
      <w:pPr>
        <w:ind w:left="6130" w:hanging="539"/>
      </w:pPr>
      <w:rPr>
        <w:rFonts w:hint="default"/>
      </w:rPr>
    </w:lvl>
    <w:lvl w:ilvl="6">
      <w:numFmt w:val="bullet"/>
      <w:lvlText w:val="•"/>
      <w:lvlJc w:val="left"/>
      <w:pPr>
        <w:ind w:left="7112" w:hanging="539"/>
      </w:pPr>
      <w:rPr>
        <w:rFonts w:hint="default"/>
      </w:rPr>
    </w:lvl>
    <w:lvl w:ilvl="7">
      <w:numFmt w:val="bullet"/>
      <w:lvlText w:val="•"/>
      <w:lvlJc w:val="left"/>
      <w:pPr>
        <w:ind w:left="8094" w:hanging="539"/>
      </w:pPr>
      <w:rPr>
        <w:rFonts w:hint="default"/>
      </w:rPr>
    </w:lvl>
    <w:lvl w:ilvl="8">
      <w:numFmt w:val="bullet"/>
      <w:lvlText w:val="•"/>
      <w:lvlJc w:val="left"/>
      <w:pPr>
        <w:ind w:left="9076" w:hanging="539"/>
      </w:pPr>
      <w:rPr>
        <w:rFonts w:hint="default"/>
      </w:rPr>
    </w:lvl>
  </w:abstractNum>
  <w:abstractNum w:abstractNumId="11">
    <w:nsid w:val="6289716F"/>
    <w:multiLevelType w:val="multilevel"/>
    <w:tmpl w:val="129432BE"/>
    <w:lvl w:ilvl="0">
      <w:start w:val="5"/>
      <w:numFmt w:val="decimal"/>
      <w:lvlText w:val="%1"/>
      <w:lvlJc w:val="left"/>
      <w:pPr>
        <w:ind w:left="1220" w:hanging="539"/>
        <w:jc w:val="left"/>
      </w:pPr>
      <w:rPr>
        <w:rFonts w:hint="default"/>
      </w:rPr>
    </w:lvl>
    <w:lvl w:ilvl="1">
      <w:start w:val="1"/>
      <w:numFmt w:val="decimal"/>
      <w:lvlText w:val="%1.%2"/>
      <w:lvlJc w:val="left"/>
      <w:pPr>
        <w:ind w:left="1220" w:hanging="539"/>
        <w:jc w:val="left"/>
      </w:pPr>
      <w:rPr>
        <w:rFonts w:ascii="Times New Roman" w:eastAsia="Times New Roman" w:hAnsi="Times New Roman" w:cs="Times New Roman" w:hint="default"/>
        <w:w w:val="99"/>
        <w:sz w:val="24"/>
        <w:szCs w:val="24"/>
      </w:rPr>
    </w:lvl>
    <w:lvl w:ilvl="2">
      <w:start w:val="1"/>
      <w:numFmt w:val="decimal"/>
      <w:lvlText w:val="%1.%2.%3"/>
      <w:lvlJc w:val="left"/>
      <w:pPr>
        <w:ind w:left="1969" w:hanging="749"/>
        <w:jc w:val="left"/>
      </w:pPr>
      <w:rPr>
        <w:rFonts w:ascii="Times New Roman" w:eastAsia="Times New Roman" w:hAnsi="Times New Roman" w:cs="Times New Roman" w:hint="default"/>
        <w:w w:val="100"/>
        <w:sz w:val="24"/>
        <w:szCs w:val="24"/>
      </w:rPr>
    </w:lvl>
    <w:lvl w:ilvl="3">
      <w:numFmt w:val="bullet"/>
      <w:lvlText w:val="•"/>
      <w:lvlJc w:val="left"/>
      <w:pPr>
        <w:ind w:left="3977" w:hanging="749"/>
      </w:pPr>
      <w:rPr>
        <w:rFonts w:hint="default"/>
      </w:rPr>
    </w:lvl>
    <w:lvl w:ilvl="4">
      <w:numFmt w:val="bullet"/>
      <w:lvlText w:val="•"/>
      <w:lvlJc w:val="left"/>
      <w:pPr>
        <w:ind w:left="4986" w:hanging="749"/>
      </w:pPr>
      <w:rPr>
        <w:rFonts w:hint="default"/>
      </w:rPr>
    </w:lvl>
    <w:lvl w:ilvl="5">
      <w:numFmt w:val="bullet"/>
      <w:lvlText w:val="•"/>
      <w:lvlJc w:val="left"/>
      <w:pPr>
        <w:ind w:left="5995" w:hanging="749"/>
      </w:pPr>
      <w:rPr>
        <w:rFonts w:hint="default"/>
      </w:rPr>
    </w:lvl>
    <w:lvl w:ilvl="6">
      <w:numFmt w:val="bullet"/>
      <w:lvlText w:val="•"/>
      <w:lvlJc w:val="left"/>
      <w:pPr>
        <w:ind w:left="7004" w:hanging="749"/>
      </w:pPr>
      <w:rPr>
        <w:rFonts w:hint="default"/>
      </w:rPr>
    </w:lvl>
    <w:lvl w:ilvl="7">
      <w:numFmt w:val="bullet"/>
      <w:lvlText w:val="•"/>
      <w:lvlJc w:val="left"/>
      <w:pPr>
        <w:ind w:left="8013" w:hanging="749"/>
      </w:pPr>
      <w:rPr>
        <w:rFonts w:hint="default"/>
      </w:rPr>
    </w:lvl>
    <w:lvl w:ilvl="8">
      <w:numFmt w:val="bullet"/>
      <w:lvlText w:val="•"/>
      <w:lvlJc w:val="left"/>
      <w:pPr>
        <w:ind w:left="9022" w:hanging="749"/>
      </w:pPr>
      <w:rPr>
        <w:rFonts w:hint="default"/>
      </w:rPr>
    </w:lvl>
  </w:abstractNum>
  <w:abstractNum w:abstractNumId="12">
    <w:nsid w:val="67ED3EF9"/>
    <w:multiLevelType w:val="multilevel"/>
    <w:tmpl w:val="FB50EFA0"/>
    <w:lvl w:ilvl="0">
      <w:start w:val="6"/>
      <w:numFmt w:val="decimal"/>
      <w:lvlText w:val="%1"/>
      <w:lvlJc w:val="left"/>
      <w:pPr>
        <w:ind w:left="1220" w:hanging="539"/>
        <w:jc w:val="left"/>
      </w:pPr>
      <w:rPr>
        <w:rFonts w:hint="default"/>
      </w:rPr>
    </w:lvl>
    <w:lvl w:ilvl="1">
      <w:start w:val="1"/>
      <w:numFmt w:val="decimal"/>
      <w:lvlText w:val="%1.%2"/>
      <w:lvlJc w:val="left"/>
      <w:pPr>
        <w:ind w:left="1220" w:hanging="539"/>
        <w:jc w:val="left"/>
      </w:pPr>
      <w:rPr>
        <w:rFonts w:ascii="Times New Roman" w:eastAsia="Times New Roman" w:hAnsi="Times New Roman" w:cs="Times New Roman" w:hint="default"/>
        <w:w w:val="99"/>
        <w:sz w:val="24"/>
        <w:szCs w:val="24"/>
      </w:rPr>
    </w:lvl>
    <w:lvl w:ilvl="2">
      <w:start w:val="1"/>
      <w:numFmt w:val="decimal"/>
      <w:lvlText w:val="%1.%2.%3"/>
      <w:lvlJc w:val="left"/>
      <w:pPr>
        <w:ind w:left="1969" w:hanging="749"/>
        <w:jc w:val="left"/>
      </w:pPr>
      <w:rPr>
        <w:rFonts w:ascii="Times New Roman" w:eastAsia="Times New Roman" w:hAnsi="Times New Roman" w:cs="Times New Roman" w:hint="default"/>
        <w:w w:val="100"/>
        <w:sz w:val="24"/>
        <w:szCs w:val="24"/>
      </w:rPr>
    </w:lvl>
    <w:lvl w:ilvl="3">
      <w:numFmt w:val="bullet"/>
      <w:lvlText w:val="•"/>
      <w:lvlJc w:val="left"/>
      <w:pPr>
        <w:ind w:left="3977" w:hanging="749"/>
      </w:pPr>
      <w:rPr>
        <w:rFonts w:hint="default"/>
      </w:rPr>
    </w:lvl>
    <w:lvl w:ilvl="4">
      <w:numFmt w:val="bullet"/>
      <w:lvlText w:val="•"/>
      <w:lvlJc w:val="left"/>
      <w:pPr>
        <w:ind w:left="4986" w:hanging="749"/>
      </w:pPr>
      <w:rPr>
        <w:rFonts w:hint="default"/>
      </w:rPr>
    </w:lvl>
    <w:lvl w:ilvl="5">
      <w:numFmt w:val="bullet"/>
      <w:lvlText w:val="•"/>
      <w:lvlJc w:val="left"/>
      <w:pPr>
        <w:ind w:left="5995" w:hanging="749"/>
      </w:pPr>
      <w:rPr>
        <w:rFonts w:hint="default"/>
      </w:rPr>
    </w:lvl>
    <w:lvl w:ilvl="6">
      <w:numFmt w:val="bullet"/>
      <w:lvlText w:val="•"/>
      <w:lvlJc w:val="left"/>
      <w:pPr>
        <w:ind w:left="7004" w:hanging="749"/>
      </w:pPr>
      <w:rPr>
        <w:rFonts w:hint="default"/>
      </w:rPr>
    </w:lvl>
    <w:lvl w:ilvl="7">
      <w:numFmt w:val="bullet"/>
      <w:lvlText w:val="•"/>
      <w:lvlJc w:val="left"/>
      <w:pPr>
        <w:ind w:left="8013" w:hanging="749"/>
      </w:pPr>
      <w:rPr>
        <w:rFonts w:hint="default"/>
      </w:rPr>
    </w:lvl>
    <w:lvl w:ilvl="8">
      <w:numFmt w:val="bullet"/>
      <w:lvlText w:val="•"/>
      <w:lvlJc w:val="left"/>
      <w:pPr>
        <w:ind w:left="9022" w:hanging="749"/>
      </w:pPr>
      <w:rPr>
        <w:rFonts w:hint="default"/>
      </w:rPr>
    </w:lvl>
  </w:abstractNum>
  <w:abstractNum w:abstractNumId="13">
    <w:nsid w:val="6CCA5E0A"/>
    <w:multiLevelType w:val="multilevel"/>
    <w:tmpl w:val="4E08E22C"/>
    <w:lvl w:ilvl="0">
      <w:start w:val="5"/>
      <w:numFmt w:val="decimal"/>
      <w:lvlText w:val="%1"/>
      <w:lvlJc w:val="left"/>
      <w:pPr>
        <w:ind w:left="1152" w:hanging="822"/>
        <w:jc w:val="left"/>
      </w:pPr>
      <w:rPr>
        <w:rFonts w:hint="default"/>
      </w:rPr>
    </w:lvl>
    <w:lvl w:ilvl="1">
      <w:start w:val="1"/>
      <w:numFmt w:val="decimal"/>
      <w:lvlText w:val="%1.%2"/>
      <w:lvlJc w:val="left"/>
      <w:pPr>
        <w:ind w:left="1152" w:hanging="822"/>
        <w:jc w:val="left"/>
      </w:pPr>
      <w:rPr>
        <w:rFonts w:hint="default"/>
      </w:rPr>
    </w:lvl>
    <w:lvl w:ilvl="2">
      <w:start w:val="1"/>
      <w:numFmt w:val="decimal"/>
      <w:lvlText w:val="%1.%2.%3"/>
      <w:lvlJc w:val="left"/>
      <w:pPr>
        <w:ind w:left="1152" w:hanging="822"/>
        <w:jc w:val="left"/>
      </w:pPr>
      <w:rPr>
        <w:rFonts w:ascii="Times New Roman" w:eastAsia="Times New Roman" w:hAnsi="Times New Roman" w:cs="Times New Roman" w:hint="default"/>
        <w:b/>
        <w:bCs/>
        <w:w w:val="115"/>
        <w:sz w:val="24"/>
        <w:szCs w:val="24"/>
      </w:rPr>
    </w:lvl>
    <w:lvl w:ilvl="3">
      <w:numFmt w:val="bullet"/>
      <w:lvlText w:val="•"/>
      <w:lvlJc w:val="left"/>
      <w:pPr>
        <w:ind w:left="4124" w:hanging="822"/>
      </w:pPr>
      <w:rPr>
        <w:rFonts w:hint="default"/>
      </w:rPr>
    </w:lvl>
    <w:lvl w:ilvl="4">
      <w:numFmt w:val="bullet"/>
      <w:lvlText w:val="•"/>
      <w:lvlJc w:val="left"/>
      <w:pPr>
        <w:ind w:left="5112" w:hanging="822"/>
      </w:pPr>
      <w:rPr>
        <w:rFonts w:hint="default"/>
      </w:rPr>
    </w:lvl>
    <w:lvl w:ilvl="5">
      <w:numFmt w:val="bullet"/>
      <w:lvlText w:val="•"/>
      <w:lvlJc w:val="left"/>
      <w:pPr>
        <w:ind w:left="6100" w:hanging="822"/>
      </w:pPr>
      <w:rPr>
        <w:rFonts w:hint="default"/>
      </w:rPr>
    </w:lvl>
    <w:lvl w:ilvl="6">
      <w:numFmt w:val="bullet"/>
      <w:lvlText w:val="•"/>
      <w:lvlJc w:val="left"/>
      <w:pPr>
        <w:ind w:left="7088" w:hanging="822"/>
      </w:pPr>
      <w:rPr>
        <w:rFonts w:hint="default"/>
      </w:rPr>
    </w:lvl>
    <w:lvl w:ilvl="7">
      <w:numFmt w:val="bullet"/>
      <w:lvlText w:val="•"/>
      <w:lvlJc w:val="left"/>
      <w:pPr>
        <w:ind w:left="8076" w:hanging="822"/>
      </w:pPr>
      <w:rPr>
        <w:rFonts w:hint="default"/>
      </w:rPr>
    </w:lvl>
    <w:lvl w:ilvl="8">
      <w:numFmt w:val="bullet"/>
      <w:lvlText w:val="•"/>
      <w:lvlJc w:val="left"/>
      <w:pPr>
        <w:ind w:left="9064" w:hanging="822"/>
      </w:pPr>
      <w:rPr>
        <w:rFonts w:hint="default"/>
      </w:rPr>
    </w:lvl>
  </w:abstractNum>
  <w:abstractNum w:abstractNumId="14">
    <w:nsid w:val="716742DD"/>
    <w:multiLevelType w:val="hybridMultilevel"/>
    <w:tmpl w:val="A46A25C8"/>
    <w:lvl w:ilvl="0" w:tplc="F3D4D494">
      <w:start w:val="1"/>
      <w:numFmt w:val="decimal"/>
      <w:lvlText w:val="[%1]"/>
      <w:lvlJc w:val="left"/>
      <w:pPr>
        <w:ind w:left="812" w:hanging="365"/>
        <w:jc w:val="right"/>
      </w:pPr>
      <w:rPr>
        <w:rFonts w:ascii="Times New Roman" w:eastAsia="Times New Roman" w:hAnsi="Times New Roman" w:cs="Times New Roman" w:hint="default"/>
        <w:w w:val="88"/>
        <w:sz w:val="24"/>
        <w:szCs w:val="24"/>
      </w:rPr>
    </w:lvl>
    <w:lvl w:ilvl="1" w:tplc="D1ECD6A2">
      <w:numFmt w:val="bullet"/>
      <w:lvlText w:val="•"/>
      <w:lvlJc w:val="left"/>
      <w:pPr>
        <w:ind w:left="1842" w:hanging="365"/>
      </w:pPr>
      <w:rPr>
        <w:rFonts w:hint="default"/>
      </w:rPr>
    </w:lvl>
    <w:lvl w:ilvl="2" w:tplc="9E663B18">
      <w:numFmt w:val="bullet"/>
      <w:lvlText w:val="•"/>
      <w:lvlJc w:val="left"/>
      <w:pPr>
        <w:ind w:left="2864" w:hanging="365"/>
      </w:pPr>
      <w:rPr>
        <w:rFonts w:hint="default"/>
      </w:rPr>
    </w:lvl>
    <w:lvl w:ilvl="3" w:tplc="4FE43AE4">
      <w:numFmt w:val="bullet"/>
      <w:lvlText w:val="•"/>
      <w:lvlJc w:val="left"/>
      <w:pPr>
        <w:ind w:left="3886" w:hanging="365"/>
      </w:pPr>
      <w:rPr>
        <w:rFonts w:hint="default"/>
      </w:rPr>
    </w:lvl>
    <w:lvl w:ilvl="4" w:tplc="90663B6C">
      <w:numFmt w:val="bullet"/>
      <w:lvlText w:val="•"/>
      <w:lvlJc w:val="left"/>
      <w:pPr>
        <w:ind w:left="4908" w:hanging="365"/>
      </w:pPr>
      <w:rPr>
        <w:rFonts w:hint="default"/>
      </w:rPr>
    </w:lvl>
    <w:lvl w:ilvl="5" w:tplc="EF068286">
      <w:numFmt w:val="bullet"/>
      <w:lvlText w:val="•"/>
      <w:lvlJc w:val="left"/>
      <w:pPr>
        <w:ind w:left="5930" w:hanging="365"/>
      </w:pPr>
      <w:rPr>
        <w:rFonts w:hint="default"/>
      </w:rPr>
    </w:lvl>
    <w:lvl w:ilvl="6" w:tplc="B89A777A">
      <w:numFmt w:val="bullet"/>
      <w:lvlText w:val="•"/>
      <w:lvlJc w:val="left"/>
      <w:pPr>
        <w:ind w:left="6952" w:hanging="365"/>
      </w:pPr>
      <w:rPr>
        <w:rFonts w:hint="default"/>
      </w:rPr>
    </w:lvl>
    <w:lvl w:ilvl="7" w:tplc="12BAC3BA">
      <w:numFmt w:val="bullet"/>
      <w:lvlText w:val="•"/>
      <w:lvlJc w:val="left"/>
      <w:pPr>
        <w:ind w:left="7974" w:hanging="365"/>
      </w:pPr>
      <w:rPr>
        <w:rFonts w:hint="default"/>
      </w:rPr>
    </w:lvl>
    <w:lvl w:ilvl="8" w:tplc="6F08E908">
      <w:numFmt w:val="bullet"/>
      <w:lvlText w:val="•"/>
      <w:lvlJc w:val="left"/>
      <w:pPr>
        <w:ind w:left="8996" w:hanging="365"/>
      </w:pPr>
      <w:rPr>
        <w:rFonts w:hint="default"/>
      </w:rPr>
    </w:lvl>
  </w:abstractNum>
  <w:num w:numId="1">
    <w:abstractNumId w:val="14"/>
  </w:num>
  <w:num w:numId="2">
    <w:abstractNumId w:val="3"/>
  </w:num>
  <w:num w:numId="3">
    <w:abstractNumId w:val="9"/>
  </w:num>
  <w:num w:numId="4">
    <w:abstractNumId w:val="1"/>
  </w:num>
  <w:num w:numId="5">
    <w:abstractNumId w:val="8"/>
  </w:num>
  <w:num w:numId="6">
    <w:abstractNumId w:val="2"/>
  </w:num>
  <w:num w:numId="7">
    <w:abstractNumId w:val="13"/>
  </w:num>
  <w:num w:numId="8">
    <w:abstractNumId w:val="5"/>
  </w:num>
  <w:num w:numId="9">
    <w:abstractNumId w:val="7"/>
  </w:num>
  <w:num w:numId="10">
    <w:abstractNumId w:val="12"/>
  </w:num>
  <w:num w:numId="11">
    <w:abstractNumId w:val="11"/>
  </w:num>
  <w:num w:numId="12">
    <w:abstractNumId w:val="4"/>
  </w:num>
  <w:num w:numId="13">
    <w:abstractNumId w:val="10"/>
  </w:num>
  <w:num w:numId="14">
    <w:abstractNumId w:val="6"/>
  </w:num>
  <w:num w:numId="15">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anessa Camilleri">
    <w15:presenceInfo w15:providerId="Windows Live" w15:userId="d565da6ade6a00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trackRevision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1168"/>
    <w:rsid w:val="000F195A"/>
    <w:rsid w:val="00123AC2"/>
    <w:rsid w:val="00551168"/>
    <w:rsid w:val="00647E4E"/>
    <w:rsid w:val="00F947C6"/>
    <w:rsid w:val="00FE2D12"/>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D696C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41"/>
      <w:ind w:left="911" w:hanging="582"/>
      <w:outlineLvl w:val="0"/>
    </w:pPr>
    <w:rPr>
      <w:b/>
      <w:bCs/>
      <w:sz w:val="34"/>
      <w:szCs w:val="34"/>
    </w:rPr>
  </w:style>
  <w:style w:type="paragraph" w:styleId="Heading2">
    <w:name w:val="heading 2"/>
    <w:basedOn w:val="Normal"/>
    <w:uiPriority w:val="1"/>
    <w:qFormat/>
    <w:pPr>
      <w:ind w:left="1065" w:hanging="736"/>
      <w:outlineLvl w:val="1"/>
    </w:pPr>
    <w:rPr>
      <w:b/>
      <w:bCs/>
      <w:sz w:val="28"/>
      <w:szCs w:val="28"/>
    </w:rPr>
  </w:style>
  <w:style w:type="paragraph" w:styleId="Heading3">
    <w:name w:val="heading 3"/>
    <w:basedOn w:val="Normal"/>
    <w:uiPriority w:val="1"/>
    <w:qFormat/>
    <w:pPr>
      <w:ind w:left="1152" w:hanging="823"/>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16"/>
      <w:ind w:left="681" w:hanging="352"/>
    </w:pPr>
    <w:rPr>
      <w:b/>
      <w:bCs/>
      <w:sz w:val="24"/>
      <w:szCs w:val="24"/>
    </w:rPr>
  </w:style>
  <w:style w:type="paragraph" w:styleId="TOC2">
    <w:name w:val="toc 2"/>
    <w:basedOn w:val="Normal"/>
    <w:uiPriority w:val="1"/>
    <w:qFormat/>
    <w:pPr>
      <w:spacing w:before="83"/>
      <w:ind w:left="1220" w:hanging="540"/>
    </w:pPr>
    <w:rPr>
      <w:sz w:val="24"/>
      <w:szCs w:val="24"/>
    </w:rPr>
  </w:style>
  <w:style w:type="paragraph" w:styleId="TOC3">
    <w:name w:val="toc 3"/>
    <w:basedOn w:val="Normal"/>
    <w:uiPriority w:val="1"/>
    <w:qFormat/>
    <w:pPr>
      <w:spacing w:before="83"/>
      <w:ind w:left="1969" w:hanging="75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11" w:hanging="736"/>
    </w:pPr>
  </w:style>
  <w:style w:type="paragraph" w:customStyle="1" w:styleId="TableParagraph">
    <w:name w:val="Table Paragraph"/>
    <w:basedOn w:val="Normal"/>
    <w:uiPriority w:val="1"/>
    <w:qFormat/>
    <w:pPr>
      <w:jc w:val="center"/>
    </w:pPr>
  </w:style>
  <w:style w:type="paragraph" w:styleId="BalloonText">
    <w:name w:val="Balloon Text"/>
    <w:basedOn w:val="Normal"/>
    <w:link w:val="BalloonTextChar"/>
    <w:uiPriority w:val="99"/>
    <w:semiHidden/>
    <w:unhideWhenUsed/>
    <w:rsid w:val="00647E4E"/>
    <w:rPr>
      <w:sz w:val="18"/>
      <w:szCs w:val="18"/>
    </w:rPr>
  </w:style>
  <w:style w:type="character" w:customStyle="1" w:styleId="BalloonTextChar">
    <w:name w:val="Balloon Text Char"/>
    <w:basedOn w:val="DefaultParagraphFont"/>
    <w:link w:val="BalloonText"/>
    <w:uiPriority w:val="99"/>
    <w:semiHidden/>
    <w:rsid w:val="00647E4E"/>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0F195A"/>
    <w:rPr>
      <w:sz w:val="18"/>
      <w:szCs w:val="18"/>
    </w:rPr>
  </w:style>
  <w:style w:type="paragraph" w:styleId="CommentText">
    <w:name w:val="annotation text"/>
    <w:basedOn w:val="Normal"/>
    <w:link w:val="CommentTextChar"/>
    <w:uiPriority w:val="99"/>
    <w:semiHidden/>
    <w:unhideWhenUsed/>
    <w:rsid w:val="000F195A"/>
    <w:rPr>
      <w:sz w:val="24"/>
      <w:szCs w:val="24"/>
    </w:rPr>
  </w:style>
  <w:style w:type="character" w:customStyle="1" w:styleId="CommentTextChar">
    <w:name w:val="Comment Text Char"/>
    <w:basedOn w:val="DefaultParagraphFont"/>
    <w:link w:val="CommentText"/>
    <w:uiPriority w:val="99"/>
    <w:semiHidden/>
    <w:rsid w:val="000F195A"/>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0F195A"/>
    <w:rPr>
      <w:b/>
      <w:bCs/>
      <w:sz w:val="20"/>
      <w:szCs w:val="20"/>
    </w:rPr>
  </w:style>
  <w:style w:type="character" w:customStyle="1" w:styleId="CommentSubjectChar">
    <w:name w:val="Comment Subject Char"/>
    <w:basedOn w:val="CommentTextChar"/>
    <w:link w:val="CommentSubject"/>
    <w:uiPriority w:val="99"/>
    <w:semiHidden/>
    <w:rsid w:val="000F195A"/>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2.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3.pn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60" Type="http://schemas.openxmlformats.org/officeDocument/2006/relationships/image" Target="media/image50.jpeg"/><Relationship Id="rId61" Type="http://schemas.openxmlformats.org/officeDocument/2006/relationships/image" Target="media/image51.jpeg"/><Relationship Id="rId62" Type="http://schemas.openxmlformats.org/officeDocument/2006/relationships/image" Target="media/image52.jpeg"/><Relationship Id="rId63" Type="http://schemas.openxmlformats.org/officeDocument/2006/relationships/image" Target="media/image53.jpeg"/><Relationship Id="rId64" Type="http://schemas.openxmlformats.org/officeDocument/2006/relationships/image" Target="media/image54.jpeg"/><Relationship Id="rId65" Type="http://schemas.openxmlformats.org/officeDocument/2006/relationships/image" Target="media/image55.jpeg"/><Relationship Id="rId66" Type="http://schemas.openxmlformats.org/officeDocument/2006/relationships/image" Target="media/image56.jpeg"/><Relationship Id="rId67" Type="http://schemas.openxmlformats.org/officeDocument/2006/relationships/image" Target="media/image57.jpeg"/><Relationship Id="rId68" Type="http://schemas.openxmlformats.org/officeDocument/2006/relationships/image" Target="media/image58.jpeg"/><Relationship Id="rId69" Type="http://schemas.openxmlformats.org/officeDocument/2006/relationships/image" Target="media/image59.jpeg"/><Relationship Id="rId120" Type="http://schemas.openxmlformats.org/officeDocument/2006/relationships/image" Target="media/image110.jpeg"/><Relationship Id="rId121" Type="http://schemas.openxmlformats.org/officeDocument/2006/relationships/image" Target="media/image111.jpeg"/><Relationship Id="rId122" Type="http://schemas.openxmlformats.org/officeDocument/2006/relationships/image" Target="media/image112.jpeg"/><Relationship Id="rId123" Type="http://schemas.openxmlformats.org/officeDocument/2006/relationships/image" Target="media/image113.jpeg"/><Relationship Id="rId124" Type="http://schemas.openxmlformats.org/officeDocument/2006/relationships/fontTable" Target="fontTable.xml"/><Relationship Id="rId125" Type="http://schemas.microsoft.com/office/2011/relationships/people" Target="people.xml"/><Relationship Id="rId126" Type="http://schemas.openxmlformats.org/officeDocument/2006/relationships/theme" Target="theme/theme1.xml"/><Relationship Id="rId40" Type="http://schemas.openxmlformats.org/officeDocument/2006/relationships/image" Target="media/image30.jpeg"/><Relationship Id="rId41" Type="http://schemas.openxmlformats.org/officeDocument/2006/relationships/image" Target="media/image31.jpeg"/><Relationship Id="rId42" Type="http://schemas.openxmlformats.org/officeDocument/2006/relationships/image" Target="media/image32.jpeg"/><Relationship Id="rId90" Type="http://schemas.openxmlformats.org/officeDocument/2006/relationships/image" Target="media/image80.jpeg"/><Relationship Id="rId91" Type="http://schemas.openxmlformats.org/officeDocument/2006/relationships/image" Target="media/image81.jpeg"/><Relationship Id="rId92" Type="http://schemas.openxmlformats.org/officeDocument/2006/relationships/image" Target="media/image82.jpeg"/><Relationship Id="rId93" Type="http://schemas.openxmlformats.org/officeDocument/2006/relationships/image" Target="media/image83.jpeg"/><Relationship Id="rId94" Type="http://schemas.openxmlformats.org/officeDocument/2006/relationships/image" Target="media/image84.jpeg"/><Relationship Id="rId95" Type="http://schemas.openxmlformats.org/officeDocument/2006/relationships/image" Target="media/image85.jpeg"/><Relationship Id="rId96" Type="http://schemas.openxmlformats.org/officeDocument/2006/relationships/image" Target="media/image86.jpeg"/><Relationship Id="rId101" Type="http://schemas.openxmlformats.org/officeDocument/2006/relationships/image" Target="media/image91.jpeg"/><Relationship Id="rId102" Type="http://schemas.openxmlformats.org/officeDocument/2006/relationships/image" Target="media/image92.jpeg"/><Relationship Id="rId103" Type="http://schemas.openxmlformats.org/officeDocument/2006/relationships/image" Target="media/image93.jpeg"/><Relationship Id="rId104" Type="http://schemas.openxmlformats.org/officeDocument/2006/relationships/image" Target="media/image94.jpeg"/><Relationship Id="rId105" Type="http://schemas.openxmlformats.org/officeDocument/2006/relationships/image" Target="media/image95.jpeg"/><Relationship Id="rId106" Type="http://schemas.openxmlformats.org/officeDocument/2006/relationships/image" Target="media/image96.jpeg"/><Relationship Id="rId107" Type="http://schemas.openxmlformats.org/officeDocument/2006/relationships/image" Target="media/image97.jpeg"/><Relationship Id="rId108" Type="http://schemas.openxmlformats.org/officeDocument/2006/relationships/image" Target="media/image98.jpeg"/><Relationship Id="rId109" Type="http://schemas.openxmlformats.org/officeDocument/2006/relationships/image" Target="media/image99.jpeg"/><Relationship Id="rId97" Type="http://schemas.openxmlformats.org/officeDocument/2006/relationships/image" Target="media/image87.jpeg"/><Relationship Id="rId98" Type="http://schemas.openxmlformats.org/officeDocument/2006/relationships/image" Target="media/image88.jpeg"/><Relationship Id="rId99" Type="http://schemas.openxmlformats.org/officeDocument/2006/relationships/image" Target="media/image89.jpeg"/><Relationship Id="rId43" Type="http://schemas.openxmlformats.org/officeDocument/2006/relationships/image" Target="media/image33.jpeg"/><Relationship Id="rId44" Type="http://schemas.openxmlformats.org/officeDocument/2006/relationships/image" Target="media/image34.jpeg"/><Relationship Id="rId45" Type="http://schemas.openxmlformats.org/officeDocument/2006/relationships/image" Target="media/image35.jpeg"/><Relationship Id="rId46" Type="http://schemas.openxmlformats.org/officeDocument/2006/relationships/image" Target="media/image36.jpeg"/><Relationship Id="rId47" Type="http://schemas.openxmlformats.org/officeDocument/2006/relationships/image" Target="media/image37.jpeg"/><Relationship Id="rId48" Type="http://schemas.openxmlformats.org/officeDocument/2006/relationships/image" Target="media/image38.jpeg"/><Relationship Id="rId49" Type="http://schemas.openxmlformats.org/officeDocument/2006/relationships/image" Target="media/image39.jpeg"/><Relationship Id="rId100" Type="http://schemas.openxmlformats.org/officeDocument/2006/relationships/image" Target="media/image90.jpeg"/><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jpeg"/><Relationship Id="rId70" Type="http://schemas.openxmlformats.org/officeDocument/2006/relationships/image" Target="media/image60.jpeg"/><Relationship Id="rId71" Type="http://schemas.openxmlformats.org/officeDocument/2006/relationships/image" Target="media/image61.jpeg"/><Relationship Id="rId72" Type="http://schemas.openxmlformats.org/officeDocument/2006/relationships/image" Target="media/image62.jpeg"/><Relationship Id="rId73" Type="http://schemas.openxmlformats.org/officeDocument/2006/relationships/image" Target="media/image63.jpeg"/><Relationship Id="rId74" Type="http://schemas.openxmlformats.org/officeDocument/2006/relationships/image" Target="media/image64.jpeg"/><Relationship Id="rId75" Type="http://schemas.openxmlformats.org/officeDocument/2006/relationships/image" Target="media/image65.jpeg"/><Relationship Id="rId76" Type="http://schemas.openxmlformats.org/officeDocument/2006/relationships/image" Target="media/image66.jpeg"/><Relationship Id="rId77" Type="http://schemas.openxmlformats.org/officeDocument/2006/relationships/image" Target="media/image67.jpeg"/><Relationship Id="rId78" Type="http://schemas.openxmlformats.org/officeDocument/2006/relationships/image" Target="media/image68.jpeg"/><Relationship Id="rId79" Type="http://schemas.openxmlformats.org/officeDocument/2006/relationships/image" Target="media/image69.jpe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jpeg"/><Relationship Id="rId29" Type="http://schemas.openxmlformats.org/officeDocument/2006/relationships/image" Target="media/image19.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eg"/><Relationship Id="rId9" Type="http://schemas.openxmlformats.org/officeDocument/2006/relationships/footer" Target="footer1.xml"/><Relationship Id="rId50" Type="http://schemas.openxmlformats.org/officeDocument/2006/relationships/image" Target="media/image40.jpeg"/><Relationship Id="rId51" Type="http://schemas.openxmlformats.org/officeDocument/2006/relationships/image" Target="media/image41.jpeg"/><Relationship Id="rId52" Type="http://schemas.openxmlformats.org/officeDocument/2006/relationships/image" Target="media/image42.jpeg"/><Relationship Id="rId53" Type="http://schemas.openxmlformats.org/officeDocument/2006/relationships/image" Target="media/image43.jpeg"/><Relationship Id="rId54" Type="http://schemas.openxmlformats.org/officeDocument/2006/relationships/image" Target="media/image44.jpeg"/><Relationship Id="rId55" Type="http://schemas.openxmlformats.org/officeDocument/2006/relationships/image" Target="media/image45.jpeg"/><Relationship Id="rId56" Type="http://schemas.openxmlformats.org/officeDocument/2006/relationships/image" Target="media/image46.jpeg"/><Relationship Id="rId57" Type="http://schemas.openxmlformats.org/officeDocument/2006/relationships/image" Target="media/image47.jpeg"/><Relationship Id="rId58" Type="http://schemas.openxmlformats.org/officeDocument/2006/relationships/image" Target="media/image48.jpeg"/><Relationship Id="rId59" Type="http://schemas.openxmlformats.org/officeDocument/2006/relationships/image" Target="media/image49.jpeg"/><Relationship Id="rId110" Type="http://schemas.openxmlformats.org/officeDocument/2006/relationships/image" Target="media/image100.jpeg"/><Relationship Id="rId111" Type="http://schemas.openxmlformats.org/officeDocument/2006/relationships/image" Target="media/image101.jpeg"/><Relationship Id="rId112" Type="http://schemas.openxmlformats.org/officeDocument/2006/relationships/image" Target="media/image102.jpeg"/><Relationship Id="rId113" Type="http://schemas.openxmlformats.org/officeDocument/2006/relationships/image" Target="media/image103.jpeg"/><Relationship Id="rId114" Type="http://schemas.openxmlformats.org/officeDocument/2006/relationships/image" Target="media/image104.jpeg"/><Relationship Id="rId115" Type="http://schemas.openxmlformats.org/officeDocument/2006/relationships/image" Target="media/image105.jpeg"/><Relationship Id="rId116" Type="http://schemas.openxmlformats.org/officeDocument/2006/relationships/image" Target="media/image106.jpeg"/><Relationship Id="rId117" Type="http://schemas.openxmlformats.org/officeDocument/2006/relationships/image" Target="media/image107.jpeg"/><Relationship Id="rId118" Type="http://schemas.openxmlformats.org/officeDocument/2006/relationships/image" Target="media/image108.jpeg"/><Relationship Id="rId119" Type="http://schemas.openxmlformats.org/officeDocument/2006/relationships/image" Target="media/image109.jpeg"/><Relationship Id="rId30" Type="http://schemas.openxmlformats.org/officeDocument/2006/relationships/image" Target="media/image20.jpeg"/><Relationship Id="rId31" Type="http://schemas.openxmlformats.org/officeDocument/2006/relationships/image" Target="media/image21.jpeg"/><Relationship Id="rId32" Type="http://schemas.openxmlformats.org/officeDocument/2006/relationships/image" Target="media/image22.jpeg"/><Relationship Id="rId33" Type="http://schemas.openxmlformats.org/officeDocument/2006/relationships/image" Target="media/image23.jpeg"/><Relationship Id="rId34" Type="http://schemas.openxmlformats.org/officeDocument/2006/relationships/image" Target="media/image24.jpeg"/><Relationship Id="rId35" Type="http://schemas.openxmlformats.org/officeDocument/2006/relationships/image" Target="media/image25.jpeg"/><Relationship Id="rId36" Type="http://schemas.openxmlformats.org/officeDocument/2006/relationships/image" Target="media/image26.jpeg"/><Relationship Id="rId37" Type="http://schemas.openxmlformats.org/officeDocument/2006/relationships/image" Target="media/image27.jpeg"/><Relationship Id="rId38" Type="http://schemas.openxmlformats.org/officeDocument/2006/relationships/image" Target="media/image28.jpeg"/><Relationship Id="rId39" Type="http://schemas.openxmlformats.org/officeDocument/2006/relationships/image" Target="media/image29.jpeg"/><Relationship Id="rId80" Type="http://schemas.openxmlformats.org/officeDocument/2006/relationships/image" Target="media/image70.jpeg"/><Relationship Id="rId81" Type="http://schemas.openxmlformats.org/officeDocument/2006/relationships/image" Target="media/image71.jpeg"/><Relationship Id="rId82" Type="http://schemas.openxmlformats.org/officeDocument/2006/relationships/image" Target="media/image72.jpeg"/><Relationship Id="rId83" Type="http://schemas.openxmlformats.org/officeDocument/2006/relationships/image" Target="media/image73.jpeg"/><Relationship Id="rId84" Type="http://schemas.openxmlformats.org/officeDocument/2006/relationships/image" Target="media/image74.jpeg"/><Relationship Id="rId85" Type="http://schemas.openxmlformats.org/officeDocument/2006/relationships/image" Target="media/image75.png"/><Relationship Id="rId86" Type="http://schemas.openxmlformats.org/officeDocument/2006/relationships/image" Target="media/image76.jpeg"/><Relationship Id="rId87" Type="http://schemas.openxmlformats.org/officeDocument/2006/relationships/image" Target="media/image77.jpeg"/><Relationship Id="rId88" Type="http://schemas.openxmlformats.org/officeDocument/2006/relationships/image" Target="media/image78.png"/><Relationship Id="rId89" Type="http://schemas.openxmlformats.org/officeDocument/2006/relationships/image" Target="media/image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80</Pages>
  <Words>13554</Words>
  <Characters>74282</Characters>
  <Application>Microsoft Macintosh Word</Application>
  <DocSecurity>0</DocSecurity>
  <Lines>1179</Lines>
  <Paragraphs>296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87540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Vanessa Camilleri</cp:lastModifiedBy>
  <cp:revision>2</cp:revision>
  <dcterms:created xsi:type="dcterms:W3CDTF">2020-04-16T08:18:00Z</dcterms:created>
  <dcterms:modified xsi:type="dcterms:W3CDTF">2020-04-16T08:18:00Z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2020-04-13T00:00:00Z</vt:filetime>
  </property>
  <property fmtid="{D5CDD505-2E9C-101B-9397-08002B2CF9AE}" pid="3" name="Creator">
    <vt:lpwstr>TeX</vt:lpwstr>
  </property>
  <property fmtid="{D5CDD505-2E9C-101B-9397-08002B2CF9AE}" pid="4" name="LastSaved">
    <vt:filetime>2020-04-16T00:00:00Z</vt:filetime>
  </property>
</Properties>
</file>